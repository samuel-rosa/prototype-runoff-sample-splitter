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Running 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Replacing the manual runoff sampling method</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Manuscript category: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Soils and Plant Nutrition</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Replacing the (inefficient) manual runoff sampling method used in Brazil – a prototype sample splitter</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Alessandro Samuel-Rosa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Jean Michel Moura-Bueno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Ricardo Simão Diniz Dalmolin</w:t>
      </w:r>
      <w:r w:rsidDel="00000000" w:rsidR="00000000" w:rsidRPr="00000000">
        <w:rP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Universidade Tecnológica Federal do Paraná – Prolongamento da Rua Cerejeira, s/n – 85892-000 – Santa Helena, PR – Brasil.</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Universidade Federal de Santa Maria – Av. Roraima 1000, Prédio 42, Sala 3309 – 97105-900 – Santa Maria, RS – Brasil.</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Corresponding author &lt;</w:t>
      </w: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alessandrorosa@utfpr.edu.br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0A">
      <w:pPr>
        <w:spacing w:line="4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REPLACING THE (INEFFICIENT) MANUAL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RUNOFF SAMPLING METHOD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USED IN BRAZIL – A PROTOTYPE SAMPLE SPLITTER</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The method used to sample the runoff collected from soil erosion plots can be </w:t>
      </w:r>
      <w:r w:rsidDel="00000000" w:rsidR="00000000" w:rsidRPr="00000000">
        <w:rPr>
          <w:rtl w:val="0"/>
        </w:rPr>
        <w:t xml:space="preserve">an important source</w:t>
      </w:r>
      <w:r w:rsidDel="00000000" w:rsidR="00000000" w:rsidRPr="00000000">
        <w:rPr>
          <w:rtl w:val="0"/>
        </w:rPr>
        <w:t xml:space="preserve"> of</w:t>
      </w:r>
      <w:r w:rsidDel="00000000" w:rsidR="00000000" w:rsidRPr="00000000">
        <w:rPr>
          <w:rtl w:val="0"/>
        </w:rPr>
        <w:t xml:space="preserve"> error. </w:t>
      </w:r>
      <w:r w:rsidDel="00000000" w:rsidR="00000000" w:rsidRPr="00000000">
        <w:rPr>
          <w:rtl w:val="0"/>
        </w:rPr>
        <w:t xml:space="preserve">In this study, we run a laboratory experiment to evaluate the efficiency of the runoff sampling method most commonly used in Brazil. Is is based on the manual homogenization and sampling of the collected runoff.</w:t>
      </w:r>
      <w:r w:rsidDel="00000000" w:rsidR="00000000" w:rsidRPr="00000000">
        <w:rPr>
          <w:rtl w:val="0"/>
        </w:rPr>
        <w:t xml:space="preserve"> Using soil material with 583 g kg</w:t>
      </w:r>
      <w:r w:rsidDel="00000000" w:rsidR="00000000" w:rsidRPr="00000000">
        <w:rPr>
          <w:vertAlign w:val="superscript"/>
          <w:rtl w:val="0"/>
        </w:rPr>
        <w:t xml:space="preserve">-1</w:t>
      </w:r>
      <w:r w:rsidDel="00000000" w:rsidR="00000000" w:rsidRPr="00000000">
        <w:rPr>
          <w:rtl w:val="0"/>
        </w:rPr>
        <w:t xml:space="preserve"> of sand and 89 g kg</w:t>
      </w:r>
      <w:r w:rsidDel="00000000" w:rsidR="00000000" w:rsidRPr="00000000">
        <w:rPr>
          <w:vertAlign w:val="superscript"/>
          <w:rtl w:val="0"/>
        </w:rPr>
        <w:t xml:space="preserve">-1</w:t>
      </w:r>
      <w:r w:rsidDel="00000000" w:rsidR="00000000" w:rsidRPr="00000000">
        <w:rPr>
          <w:rtl w:val="0"/>
        </w:rPr>
        <w:t xml:space="preserve"> of clay, the manual sampling method was tested for its ability to produce representative samples of artificial suspensions with a concentration of 2, 10 and 50 g L </w:t>
      </w:r>
      <w:r w:rsidDel="00000000" w:rsidR="00000000" w:rsidRPr="00000000">
        <w:rPr>
          <w:vertAlign w:val="superscript"/>
          <w:rtl w:val="0"/>
        </w:rPr>
        <w:t xml:space="preserve">-1</w:t>
      </w:r>
      <w:r w:rsidDel="00000000" w:rsidR="00000000" w:rsidRPr="00000000">
        <w:rPr>
          <w:rtl w:val="0"/>
        </w:rPr>
        <w:t xml:space="preserve"> of total solids. An underestimation of 30% or more of the concentration of total solids was observed, with a variation of the same magnitude (CV between 20 and 45%). We then developed a prototype sample splitter to replace the manual sampling method and tested it using the same artificial suspensions. The splitter was efficient in producing samples representative of the artificial suspensions, even without altering the particle size distribution of the total solids. Both absolute percentage errors (|&lt;5%|) and the variation between five replicates (CV &lt;3%) were small. The problems with the manual method are due to the inefficient homogenization that facilitates the differential sedimentation of the particles of different sizes. If these problems are also found in other areas, then the prototype that we developed is a reasonable alternative.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Erosion monitoring, Soil loss, Sandy soil, Sample splitter, Uncertainty.</w:t>
      </w:r>
    </w:p>
    <w:p w:rsidR="00000000" w:rsidDel="00000000" w:rsidP="00000000" w:rsidRDefault="00000000" w:rsidRPr="00000000" w14:paraId="0000000F">
      <w:pPr>
        <w:spacing w:line="4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spacing w:after="0" w:before="0" w:line="480" w:lineRule="auto"/>
        <w:rPr>
          <w:sz w:val="24"/>
          <w:szCs w:val="24"/>
        </w:rPr>
      </w:pPr>
      <w:r w:rsidDel="00000000" w:rsidR="00000000" w:rsidRPr="00000000">
        <w:rPr>
          <w:sz w:val="24"/>
          <w:szCs w:val="24"/>
          <w:rtl w:val="0"/>
        </w:rPr>
        <w:t xml:space="preserve">INTRODUCTION</w:t>
      </w:r>
      <w:r w:rsidDel="00000000" w:rsidR="00000000" w:rsidRPr="00000000">
        <w:rPr>
          <w:rtl w:val="0"/>
        </w:rPr>
      </w:r>
    </w:p>
    <w:p w:rsidR="00000000" w:rsidDel="00000000" w:rsidP="00000000" w:rsidRDefault="00000000" w:rsidRPr="00000000" w14:paraId="00000011">
      <w:pPr>
        <w:spacing w:line="480" w:lineRule="auto"/>
        <w:rPr/>
      </w:pPr>
      <w:r w:rsidDel="00000000" w:rsidR="00000000" w:rsidRPr="00000000">
        <w:rPr>
          <w:rtl w:val="0"/>
        </w:rPr>
        <w:t xml:space="preserve">Soil erosion is one of the major concerns of soil scientists (Panagos et al., 2017). Proof of this are the many erosion plots distributed around the globe (García-Ruiz et al., 2015; Anache et al., 2017; </w:t>
      </w:r>
      <w:r w:rsidDel="00000000" w:rsidR="00000000" w:rsidRPr="00000000">
        <w:rPr>
          <w:rtl w:val="0"/>
        </w:rPr>
        <w:t xml:space="preserve">Silva et al., 2018</w:t>
      </w:r>
      <w:r w:rsidDel="00000000" w:rsidR="00000000" w:rsidRPr="00000000">
        <w:rPr>
          <w:rtl w:val="0"/>
        </w:rPr>
        <w:t xml:space="preserve">). But the quality of the data from erosion plots has often been questioned. First because of the great variability that arises from the use of a diversity of methods and monitoring strategies (Nearing et al., 1999; Boix-Fayos et al., 2006; García-Ruiz et al., 2015; Poesen, 2018). Lack of resources for monitoring longer than 5-10 years to obtain more consistent data has also been detrimental (Anache et al., 2017). The poorer the data, the greater the uncertainty about the magnitude of the true soil losses.</w:t>
      </w:r>
    </w:p>
    <w:p w:rsidR="00000000" w:rsidDel="00000000" w:rsidP="00000000" w:rsidRDefault="00000000" w:rsidRPr="00000000" w14:paraId="00000012">
      <w:pPr>
        <w:spacing w:line="480" w:lineRule="auto"/>
        <w:ind w:left="0" w:firstLine="0"/>
        <w:rPr/>
      </w:pPr>
      <w:r w:rsidDel="00000000" w:rsidR="00000000" w:rsidRPr="00000000">
        <w:rPr>
          <w:rtl w:val="0"/>
        </w:rPr>
        <w:t xml:space="preserve">The method used to sample the runoff collected from erosion plots can be a major source of error (Kinnell, 2016): sampling the collected runoff requires that it first be homogenized; but doing this is difficult when solid particles of different sizes and densities are present. Researchers from various places around the world have already shown that manual sampling methods are among those that suffer most from this problem, commonly underestimating soil losses (Lang, 1992; Zöbisch et al., 1996; Ciesiolka et al., 2006; Nikkami, 2012; Huang et al., 2019). Curiourly, this literature seems to have been largely ignored in Brazil, where a manual sampling method (Veiga and Wildner, 1993) has remained the standard (Tengberg et al., 1997; Eltz et al., 2001; Amado et al., 2002; Silva et al., 2005; Volk and Cogo, 2009; Cardoso et al., 2012; Merten et al., 2015; Corrêa et al., 2016).</w:t>
      </w:r>
    </w:p>
    <w:p w:rsidR="00000000" w:rsidDel="00000000" w:rsidP="00000000" w:rsidRDefault="00000000" w:rsidRPr="00000000" w14:paraId="00000013">
      <w:pPr>
        <w:spacing w:line="480" w:lineRule="auto"/>
        <w:ind w:left="0" w:firstLine="0"/>
        <w:rPr/>
      </w:pPr>
      <w:r w:rsidDel="00000000" w:rsidR="00000000" w:rsidRPr="00000000">
        <w:rPr>
          <w:rtl w:val="0"/>
        </w:rPr>
        <w:t xml:space="preserve">Advanced sampling (</w:t>
      </w:r>
      <w:r w:rsidDel="00000000" w:rsidR="00000000" w:rsidRPr="00000000">
        <w:rPr>
          <w:rtl w:val="0"/>
        </w:rPr>
        <w:t xml:space="preserve">Nikkami, 2012; </w:t>
      </w:r>
      <w:r w:rsidDel="00000000" w:rsidR="00000000" w:rsidRPr="00000000">
        <w:rPr>
          <w:rtl w:val="0"/>
        </w:rPr>
        <w:t xml:space="preserve">Todisco et al., 2012) and correction methods (Ciesiolka et al., 2006</w:t>
      </w:r>
      <w:r w:rsidDel="00000000" w:rsidR="00000000" w:rsidRPr="00000000">
        <w:rPr>
          <w:rtl w:val="0"/>
        </w:rPr>
        <w:t xml:space="preserve">; Huang et al., 2019</w:t>
      </w:r>
      <w:r w:rsidDel="00000000" w:rsidR="00000000" w:rsidRPr="00000000">
        <w:rPr>
          <w:rtl w:val="0"/>
        </w:rPr>
        <w:t xml:space="preserve">) were developed to circumvent the issues described above. The drawback is that they still require the collected runoff to be homogenized before sampling. An alternative is to use sample splitters such as the cone and churn splitters (Capel et al., 1995; Horowitz et al., 2001). Sample splitters are designed to produce samples with very similar constitution to the original suspension without the need for prior homogenization. However, most of the currently existing splitters were designed for sampling suspensions with low concentration of total solids (Capel et al., 1995; Horowitz et al., 2001).</w:t>
      </w:r>
    </w:p>
    <w:p w:rsidR="00000000" w:rsidDel="00000000" w:rsidP="00000000" w:rsidRDefault="00000000" w:rsidRPr="00000000" w14:paraId="00000014">
      <w:pPr>
        <w:spacing w:line="480" w:lineRule="auto"/>
        <w:rPr/>
      </w:pPr>
      <w:r w:rsidDel="00000000" w:rsidR="00000000" w:rsidRPr="00000000">
        <w:rPr>
          <w:rtl w:val="0"/>
        </w:rPr>
        <w:t xml:space="preserve">The aim of this paper is twofold.</w:t>
      </w:r>
      <w:r w:rsidDel="00000000" w:rsidR="00000000" w:rsidRPr="00000000">
        <w:rPr>
          <w:rtl w:val="0"/>
        </w:rPr>
        <w:t xml:space="preserve"> First, to add to the existing literature by showing that the manual runoff sampling method used in Brazil also underestimates soil losses. Second, to present a prototype sample splitter – to replace the manual sampling method – and its performance. Both methods are analyzed through a laboratory experiment using sandy soil material.</w:t>
      </w:r>
    </w:p>
    <w:p w:rsidR="00000000" w:rsidDel="00000000" w:rsidP="00000000" w:rsidRDefault="00000000" w:rsidRPr="00000000" w14:paraId="00000015">
      <w:pPr>
        <w:pStyle w:val="Heading1"/>
        <w:spacing w:before="0" w:line="480" w:lineRule="auto"/>
        <w:rPr>
          <w:sz w:val="24"/>
          <w:szCs w:val="24"/>
        </w:rPr>
      </w:pPr>
      <w:r w:rsidDel="00000000" w:rsidR="00000000" w:rsidRPr="00000000">
        <w:rPr>
          <w:sz w:val="24"/>
          <w:szCs w:val="24"/>
          <w:rtl w:val="0"/>
        </w:rPr>
        <w:t xml:space="preserve">MATERIAL AND METHODS</w:t>
      </w:r>
    </w:p>
    <w:p w:rsidR="00000000" w:rsidDel="00000000" w:rsidP="00000000" w:rsidRDefault="00000000" w:rsidRPr="00000000" w14:paraId="00000016">
      <w:pPr>
        <w:pStyle w:val="Heading2"/>
        <w:spacing w:after="0" w:before="0" w:line="480" w:lineRule="auto"/>
        <w:rPr>
          <w:sz w:val="24"/>
          <w:szCs w:val="24"/>
        </w:rPr>
      </w:pPr>
      <w:bookmarkStart w:colFirst="0" w:colLast="0" w:name="_heading=h.pvajef10f5yy" w:id="0"/>
      <w:bookmarkEnd w:id="0"/>
      <w:r w:rsidDel="00000000" w:rsidR="00000000" w:rsidRPr="00000000">
        <w:rPr>
          <w:sz w:val="24"/>
          <w:szCs w:val="24"/>
          <w:rtl w:val="0"/>
        </w:rPr>
        <w:t xml:space="preserve">Background</w:t>
      </w:r>
      <w:r w:rsidDel="00000000" w:rsidR="00000000" w:rsidRPr="00000000">
        <w:rPr>
          <w:rtl w:val="0"/>
        </w:rPr>
      </w:r>
    </w:p>
    <w:p w:rsidR="00000000" w:rsidDel="00000000" w:rsidP="00000000" w:rsidRDefault="00000000" w:rsidRPr="00000000" w14:paraId="00000017">
      <w:pPr>
        <w:spacing w:line="480" w:lineRule="auto"/>
        <w:rPr>
          <w:sz w:val="24"/>
          <w:szCs w:val="24"/>
        </w:rPr>
      </w:pPr>
      <w:r w:rsidDel="00000000" w:rsidR="00000000" w:rsidRPr="00000000">
        <w:rPr>
          <w:sz w:val="24"/>
          <w:szCs w:val="24"/>
          <w:rtl w:val="0"/>
        </w:rPr>
        <w:t xml:space="preserve">Our research group has recently been involved in designing and implementing an experiment to monitor soil erosion under natural rainfall in marginal areas of southern Brazil. In such experiments, soil losses are measured after rainfall events in collection tanks placed at the exit of runoff plots (Figure 1). The size of collection tanks is determined by the size of runoff plots and expected intensity of rainfall events. Large plots generally contain a flume with a multislot divisor at the exit to subdivide the runoff and avoid overflowing the collection tanks. Still, in most cases, the volume of runoff and sediment collected in the tanks is so large that it needs to be sub-sampled. During the design of our experiment, we discovered that a manual sampling method is used in Brazil for this purpose. The international literature suggests that manual sampling methods tend to underestimate soil losses. Thus, we saw a gap/weakness in soil erosion monitoring research in Brazil. Section Evaluating the manual sampling method describes how we assessed the performance of the sampling method used in Brazil. Because our findings agreed with the existing international literature – and we were not satisfied with the existing solutions –, we designed and tested a sample splitter that could replace the manual runoff sampling method. Constructive details and performance assessments are described in section A prototype sample splitter.</w:t>
      </w:r>
    </w:p>
    <w:p w:rsidR="00000000" w:rsidDel="00000000" w:rsidP="00000000" w:rsidRDefault="00000000" w:rsidRPr="00000000" w14:paraId="00000018">
      <w:pPr>
        <w:pStyle w:val="Heading1"/>
        <w:spacing w:after="0" w:line="480" w:lineRule="auto"/>
        <w:rPr>
          <w:sz w:val="24"/>
          <w:szCs w:val="24"/>
        </w:rPr>
      </w:pPr>
      <w:r w:rsidDel="00000000" w:rsidR="00000000" w:rsidRPr="00000000">
        <w:rPr>
          <w:sz w:val="24"/>
          <w:szCs w:val="24"/>
          <w:rtl w:val="0"/>
        </w:rPr>
        <w:t xml:space="preserve">Soil material</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two sample splitting methods – manual and splitter – were evaluated in the laboratory using artificial suspensions. These suspensions were composed of distilled water and fine soil material as to simulate runoff and sediment samples. The soil material was collected from the upper part (0–20 cm depth) of the A horizon of a soil profile derived from sedimentary rocks of the Santa Maria Formation. Located at -29°42’47.01"N and -53°42’43.36"E, 90 m a.s.l., the profile had no apparent anthropic use, and was classified as 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Argissolo Vermelho-Amarelo Distrófico típico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2018 Brazilian classification and as a Rhodic Acrisol in the 2015 update of the IUSS international classification. With an A-E-Bt-C horizon sequence, the clay content is very low in the topsoil and increases considerably with depth, with a direct effect on the soil bulk density and porosity. The low content of basic cations, phosphorus and organic matter reflect the small availability of plant nutrients in the soil parent material (Tables </w:t>
      </w:r>
      <w:hyperlink w:anchor="bookmark=id.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w:anchor="bookmark=id.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analytic data are available in the Free Brazilian Repository for Open Soil Data (febr, www.ufsm.br/febr), dataset ctb0013. Similar characteristics are found in the topsoil of a large portion of the Central Depression region of the Rio Grande do Sul state (Figure 2), having been the target of many erosion monitoring studies </w:t>
      </w:r>
      <w:sdt>
        <w:sdtPr>
          <w:tag w:val="goog_rdk_0"/>
        </w:sdtPr>
        <w:sdtContent>
          <w:commentRangeStart w:id="0"/>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sdt>
        <w:sdtPr>
          <w:tag w:val="goog_rdk_1"/>
        </w:sdtPr>
        <w:sdtContent>
          <w:del w:author="Alessandro Samuel Rosa" w:id="0" w:date="2019-10-20T20:08:5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Amado et al., 2002;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Cogo et al., 1984; Eltz et al., 2001; </w:t>
      </w:r>
      <w:sdt>
        <w:sdtPr>
          <w:tag w:val="goog_rdk_2"/>
        </w:sdtPr>
        <w:sdtContent>
          <w:ins w:author="Alessandro Samuel Rosa" w:id="1" w:date="2019-10-20T20:30:2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Amado et al., 2002;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Volk and Cogo, 2009)</w:t>
      </w:r>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collected soil material was air-dried, crushed and passed through a 2-mm sieve. The particle size distribution of the resulting fine soil material, used to prepare the artificial suspensions, was determined using three samples of about 20 g each. The total clay content (&lt;0.002 mm diameter) was determined via the pipette method after chemical dispersion and mechanical disintegration. The first was achieved using 1 mol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sodium hydroxide (NaOH). The latter consisted of horizontal stirring for 4 hours at 120 cycles per minute in the presence of two nylon spheres (diameter: 1.71 cm; mass: 3.04 g; density 1.11 g cm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total sand content (0.053–2.00 mm diameter) was determined via wet sieving. The total silt (0.002–0.053 mm diameter) content was determined by difference. According to these analyzes, the particle size distribution of the fine soil material (0–20 cm) consists of 583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sand, 89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w:t>
      </w:r>
      <w:r w:rsidDel="00000000" w:rsidR="00000000" w:rsidRPr="00000000">
        <w:rPr>
          <w:rtl w:val="0"/>
        </w:rPr>
        <w:t xml:space="preserve">clay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328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silt.</w:t>
      </w:r>
    </w:p>
    <w:p w:rsidR="00000000" w:rsidDel="00000000" w:rsidP="00000000" w:rsidRDefault="00000000" w:rsidRPr="00000000" w14:paraId="0000001B">
      <w:pPr>
        <w:pStyle w:val="Heading2"/>
        <w:spacing w:after="0" w:before="0" w:line="480" w:lineRule="auto"/>
        <w:rPr>
          <w:sz w:val="24"/>
          <w:szCs w:val="24"/>
        </w:rPr>
      </w:pPr>
      <w:r w:rsidDel="00000000" w:rsidR="00000000" w:rsidRPr="00000000">
        <w:rPr>
          <w:i w:val="0"/>
          <w:smallCaps w:val="0"/>
          <w:strike w:val="0"/>
          <w:color w:val="000000"/>
          <w:sz w:val="24"/>
          <w:szCs w:val="24"/>
          <w:u w:val="none"/>
          <w:shd w:fill="auto" w:val="clear"/>
          <w:vertAlign w:val="baseline"/>
          <w:rtl w:val="0"/>
        </w:rPr>
        <w:t xml:space="preserve">Evaluating the m</w:t>
      </w:r>
      <w:r w:rsidDel="00000000" w:rsidR="00000000" w:rsidRPr="00000000">
        <w:rPr>
          <w:sz w:val="24"/>
          <w:szCs w:val="24"/>
          <w:rtl w:val="0"/>
        </w:rPr>
        <w:t xml:space="preserve">anual sampling method</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laboratory experiment that we carried out aimed at assessing the efficiency of the manual method, that is, its ability to produce representative samples of the artificial suspensions. The samples were expected to have a concentration of total solids approximately equivalent to that of the suspension from which they were obtained. Artificial suspensions with three concentrations of total solids were used: 2,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They were prepared by adding the necessary mass of fine soil material to 3 L of distilled water in 10 L plastic containers (buckets) – such as th</w:t>
      </w:r>
      <w:r w:rsidDel="00000000" w:rsidR="00000000" w:rsidRPr="00000000">
        <w:rPr>
          <w:rtl w:val="0"/>
        </w:rPr>
        <w:t xml:space="preserve">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in real world erosion monitoring studies (Figure 1d) – that is, 6, 30, and 150 g, respectively. Five buckets (replicates) were prepared for each concentration. In each bucket, one person homogenized and stirred the suspension with one hand. After 10 seconds, without stopping the homogenization, another person collected a sample by immersing a 250 mL beaker into the suspension (Figure 3a). The concentration of total solids in the samples of each artificial suspension was determined as a function of the sample volume and the mass of total solids measured after oven drying at 105 °C until complete evaporation of the water.</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five samples from each of the three artificial suspensions were summarized by computing the mean, standard deviation, and coefficient of variation. The estimation error,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computed as the difference between the concentration of total solids in an artificial suspension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estimated by a sample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ŷ</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true concentration,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is,</w:t>
      </w: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line="480" w:lineRule="auto"/>
              <w:rPr/>
            </w:pPr>
            <w:r w:rsidDel="00000000" w:rsidR="00000000" w:rsidRPr="00000000">
              <w:rPr>
                <w:i w:val="1"/>
                <w:rtl w:val="0"/>
              </w:rPr>
              <w:t xml:space="preserve">e</w:t>
            </w:r>
            <w:r w:rsidDel="00000000" w:rsidR="00000000" w:rsidRPr="00000000">
              <w:rPr>
                <w:i w:val="1"/>
                <w:vertAlign w:val="subscript"/>
                <w:rtl w:val="0"/>
              </w:rPr>
              <w:t xml:space="preserve">ij</w:t>
            </w:r>
            <w:r w:rsidDel="00000000" w:rsidR="00000000" w:rsidRPr="00000000">
              <w:rPr>
                <w:rtl w:val="0"/>
              </w:rPr>
              <w:t xml:space="preserve"> = </w:t>
            </w:r>
            <w:r w:rsidDel="00000000" w:rsidR="00000000" w:rsidRPr="00000000">
              <w:rPr>
                <w:i w:val="1"/>
                <w:rtl w:val="0"/>
              </w:rPr>
              <w:t xml:space="preserve">ŷ</w:t>
            </w:r>
            <w:r w:rsidDel="00000000" w:rsidR="00000000" w:rsidRPr="00000000">
              <w:rPr>
                <w:i w:val="1"/>
                <w:vertAlign w:val="subscript"/>
                <w:rtl w:val="0"/>
              </w:rPr>
              <w:t xml:space="preserve">ij</w:t>
            </w:r>
            <w:r w:rsidDel="00000000" w:rsidR="00000000" w:rsidRPr="00000000">
              <w:rPr>
                <w:rtl w:val="0"/>
              </w:rPr>
              <w:t xml:space="preserve"> - </w:t>
            </w:r>
            <w:r w:rsidDel="00000000" w:rsidR="00000000" w:rsidRPr="00000000">
              <w:rPr>
                <w:i w:val="1"/>
                <w:rtl w:val="0"/>
              </w:rPr>
              <w:t xml:space="preserve">y</w:t>
            </w:r>
            <w:r w:rsidDel="00000000" w:rsidR="00000000" w:rsidRPr="00000000">
              <w:rPr>
                <w:i w:val="1"/>
                <w:vertAlign w:val="subscript"/>
                <w:rtl w:val="0"/>
              </w:rPr>
              <w:t xml:space="preserve">j</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(1)</w:t>
            </w:r>
          </w:p>
        </w:tc>
      </w:tr>
    </w:tbl>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 2,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5,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three artificial suspensions. The percent mean estimation error (pME), defined as the percentage magnitude of the estimation error in relation to the true concentration in an artificial suspension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calculated with</w:t>
      </w: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rPr/>
            </w:pPr>
            <m:oMath>
              <m:sSub>
                <m:sSubPr>
                  <m:ctrlPr>
                    <w:rPr>
                      <w:rFonts w:ascii="Cambria Math" w:cs="Cambria Math" w:eastAsia="Cambria Math" w:hAnsi="Cambria Math"/>
                    </w:rPr>
                  </m:ctrlPr>
                </m:sSubPr>
                <m:e>
                  <m:r>
                    <w:rPr>
                      <w:rFonts w:ascii="Cambria Math" w:cs="Cambria Math" w:eastAsia="Cambria Math" w:hAnsi="Cambria Math"/>
                    </w:rPr>
                    <m:t xml:space="preserve">pME</m:t>
                  </m:r>
                </m:e>
                <m:sub>
                  <m:r>
                    <w:rPr>
                      <w:rFonts w:ascii="Cambria Math" w:cs="Cambria Math" w:eastAsia="Cambria Math" w:hAnsi="Cambria Math"/>
                    </w:rPr>
                    <m:t xml:space="preserve">j</m:t>
                  </m:r>
                </m:sub>
              </m:sSub>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n=5</m:t>
                  </m:r>
                </m:sup>
              </m:nary>
              <m:sSub>
                <m:sSubPr>
                  <m:ctrlPr>
                    <w:rPr>
                      <w:rFonts w:ascii="Cambria Math" w:cs="Cambria Math" w:eastAsia="Cambria Math" w:hAnsi="Cambria Math"/>
                    </w:rPr>
                  </m:ctrlPr>
                </m:sSubPr>
                <m:e>
                  <m:r>
                    <w:rPr>
                      <w:rFonts w:ascii="Cambria Math" w:cs="Cambria Math" w:eastAsia="Cambria Math" w:hAnsi="Cambria Math"/>
                    </w:rPr>
                    <m:t xml:space="preserve">e</m:t>
                  </m:r>
                </m:e>
                <m:sub>
                  <m:r>
                    <w:rPr>
                      <w:rFonts w:ascii="Cambria Math" w:cs="Cambria Math" w:eastAsia="Cambria Math" w:hAnsi="Cambria Math"/>
                    </w:rPr>
                    <m:t xml:space="preserve">ij</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j</m:t>
                  </m:r>
                </m:sub>
              </m:sSub>
              <m:r>
                <w:rPr>
                  <w:rFonts w:ascii="Cambria Math" w:cs="Cambria Math" w:eastAsia="Cambria Math" w:hAnsi="Cambria Math"/>
                </w:rPr>
                <m:t xml:space="preserve">×100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w:t>
            </w:r>
          </w:p>
        </w:tc>
      </w:tr>
    </w:tbl>
    <w:p w:rsidR="00000000" w:rsidDel="00000000" w:rsidP="00000000" w:rsidRDefault="00000000" w:rsidRPr="00000000" w14:paraId="00000023">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spacing w:line="480" w:lineRule="auto"/>
        <w:rPr/>
      </w:pPr>
      <w:r w:rsidDel="00000000" w:rsidR="00000000" w:rsidRPr="00000000">
        <w:rPr>
          <w:rtl w:val="0"/>
        </w:rPr>
        <w:t xml:space="preserve">Finally, the estimation errors were submitted to a one sample, two-tailed </w:t>
      </w:r>
      <w:r w:rsidDel="00000000" w:rsidR="00000000" w:rsidRPr="00000000">
        <w:rPr>
          <w:i w:val="1"/>
          <w:rtl w:val="0"/>
        </w:rPr>
        <w:t xml:space="preserve">t</w:t>
      </w:r>
      <w:r w:rsidDel="00000000" w:rsidR="00000000" w:rsidRPr="00000000">
        <w:rPr>
          <w:rtl w:val="0"/>
        </w:rPr>
        <w:t xml:space="preserve">-test to test if its mean was equal to zero (H</w:t>
      </w:r>
      <w:r w:rsidDel="00000000" w:rsidR="00000000" w:rsidRPr="00000000">
        <w:rPr>
          <w:vertAlign w:val="subscript"/>
          <w:rtl w:val="0"/>
        </w:rPr>
        <w:t xml:space="preserve">0</w:t>
      </w:r>
      <w:r w:rsidDel="00000000" w:rsidR="00000000" w:rsidRPr="00000000">
        <w:rPr>
          <w:rtl w:val="0"/>
        </w:rPr>
        <w:t xml:space="preserve">: </w:t>
      </w:r>
      <w:r w:rsidDel="00000000" w:rsidR="00000000" w:rsidRPr="00000000">
        <w:rPr>
          <w:i w:val="1"/>
          <w:rtl w:val="0"/>
        </w:rPr>
        <w:t xml:space="preserve">μ</w:t>
      </w:r>
      <w:r w:rsidDel="00000000" w:rsidR="00000000" w:rsidRPr="00000000">
        <w:rPr>
          <w:rtl w:val="0"/>
        </w:rPr>
        <w:t xml:space="preserve"> = 0) or, alternatively, less or greater than zero (H</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i w:val="1"/>
          <w:rtl w:val="0"/>
        </w:rPr>
        <w:t xml:space="preserve">μ</w:t>
      </w:r>
      <w:sdt>
        <w:sdtPr>
          <w:tag w:val="goog_rdk_3"/>
        </w:sdtPr>
        <w:sdtContent>
          <w:r w:rsidDel="00000000" w:rsidR="00000000" w:rsidRPr="00000000">
            <w:rPr>
              <w:rFonts w:ascii="Gungsuh" w:cs="Gungsuh" w:eastAsia="Gungsuh" w:hAnsi="Gungsuh"/>
              <w:rtl w:val="0"/>
            </w:rPr>
            <w:t xml:space="preserve"> ≠ 0). The </w:t>
          </w:r>
        </w:sdtContent>
      </w:sdt>
      <w:r w:rsidDel="00000000" w:rsidR="00000000" w:rsidRPr="00000000">
        <w:rPr>
          <w:i w:val="1"/>
          <w:rtl w:val="0"/>
        </w:rPr>
        <w:t xml:space="preserve">t</w:t>
      </w:r>
      <w:r w:rsidDel="00000000" w:rsidR="00000000" w:rsidRPr="00000000">
        <w:rPr>
          <w:rtl w:val="0"/>
        </w:rPr>
        <w:t xml:space="preserve">-statistic was given by</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j</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e</m:t>
                      </m:r>
                      <m:r>
                        <w:rPr/>
                        <m:t xml:space="preserve">̅</m:t>
                      </m:r>
                    </m:e>
                    <m:sub>
                      <m:r>
                        <w:rPr>
                          <w:rFonts w:ascii="Cambria Math" w:cs="Cambria Math" w:eastAsia="Cambria Math" w:hAnsi="Cambria Math"/>
                        </w:rPr>
                        <m:t xml:space="preserve">j</m:t>
                      </m:r>
                    </m:sub>
                  </m:sSub>
                </m:num>
                <m:den>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j</m:t>
                      </m:r>
                    </m:sub>
                  </m:sSub>
                  <m:rad>
                    <m:radPr>
                      <m:degHide m:val="1"/>
                      <m:ctrlPr>
                        <w:rPr>
                          <w:rFonts w:ascii="Cambria Math" w:cs="Cambria Math" w:eastAsia="Cambria Math" w:hAnsi="Cambria Math"/>
                        </w:rPr>
                      </m:ctrlPr>
                    </m:radPr>
                    <m:e>
                      <m:r>
                        <w:rPr>
                          <w:rFonts w:ascii="Cambria Math" w:cs="Cambria Math" w:eastAsia="Cambria Math" w:hAnsi="Cambria Math"/>
                        </w:rPr>
                        <m:t xml:space="preserve">5</m:t>
                      </m:r>
                    </m:e>
                  </m:rad>
                </m:den>
              </m:f>
              <m:r>
                <w:rPr>
                  <w:rFonts w:ascii="Cambria Math" w:cs="Cambria Math" w:eastAsia="Cambria Math" w:hAnsi="Cambria Math"/>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w:t>
            </w:r>
          </w:p>
        </w:tc>
      </w:tr>
    </w:tbl>
    <w:p w:rsidR="00000000" w:rsidDel="00000000" w:rsidP="00000000" w:rsidRDefault="00000000" w:rsidRPr="00000000" w14:paraId="00000027">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sample standard deviation of the estimation error. The exact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was obtained from the Student’s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cumulative distribution function (CDF)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 degree of freedom.</w:t>
      </w:r>
    </w:p>
    <w:p w:rsidR="00000000" w:rsidDel="00000000" w:rsidP="00000000" w:rsidRDefault="00000000" w:rsidRPr="00000000" w14:paraId="00000029">
      <w:pPr>
        <w:pStyle w:val="Heading2"/>
        <w:spacing w:after="0" w:before="0" w:line="480" w:lineRule="auto"/>
        <w:rPr>
          <w:sz w:val="24"/>
          <w:szCs w:val="24"/>
        </w:rPr>
      </w:pPr>
      <w:r w:rsidDel="00000000" w:rsidR="00000000" w:rsidRPr="00000000">
        <w:rPr>
          <w:i w:val="0"/>
          <w:smallCaps w:val="0"/>
          <w:strike w:val="0"/>
          <w:color w:val="000000"/>
          <w:sz w:val="24"/>
          <w:szCs w:val="24"/>
          <w:u w:val="none"/>
          <w:shd w:fill="auto" w:val="clear"/>
          <w:vertAlign w:val="baseline"/>
          <w:rtl w:val="0"/>
        </w:rPr>
        <w:t xml:space="preserve">A prototype </w:t>
      </w:r>
      <w:r w:rsidDel="00000000" w:rsidR="00000000" w:rsidRPr="00000000">
        <w:rPr>
          <w:sz w:val="24"/>
          <w:szCs w:val="24"/>
          <w:rtl w:val="0"/>
        </w:rPr>
        <w:t xml:space="preserve">sample splitter</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was 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onstructed with polyvinyl chloride (PVC) and wooden parts (Figure 3b and Figure 4). It is composed of a suspension reservoir, located on the upper part, which consists of a 300-mm long, 75-mm diameter PVC plastic pipe with a maximum net capacity of 1 L of suspension. The bottom of the reservoir consists of a PVC internal domed end cap. A 15-mm diameter hole was drilled on the center of the cap to connect a 300-mm long, 15-mm diameter PVC plastic pipe. The dome shaped end cap helps directing the reservoir suspension to the smaller diameter pipe connected to the lower end. The function of this smaller diameter pipe is to direct the suspension in a continuous and concentrated flow to the splitting device, a Y-connector placed at its lower end. All parts are glued to each other using PVC-specific adhesive material. Since the splitter has two outlets, A and B, it produces two samples of the suspension at each splitting operation. Finally, the PVC parts were fixated on a wooden platform, leveled with both horizontal and vertical planes.</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sample splitter method was submitted to three laboratory tests. The first test aimed at evaluating if the volume of the suspension affects the performance of the splitter, specifically, its capacity to produce pairs of samples with approximately equivalent volumes. Four volumes of distilled water were evaluate – 100, 300, 500, and 1000 mL – using five replicates. At each repetition, the total volume of distilled water was poured into the splitter’s reservoir at one time. The two resulting samples, A and B, were collected in beakers and their volume determined using calibrated graduated cylinders. The estimation error and its ratio to the true value (half of the total volume of distilled water), both defined above, were calculated for both samples. Estimation errors were submitted to the one sample,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as described for the manual method. In addition, the estimation errors of outlets A and B were tested for equality using the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-statistic was given by</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rPr>
                <w:rFonts w:ascii="Times New Roman" w:cs="Times New Roman" w:eastAsia="Times New Roman" w:hAnsi="Times New Roman"/>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j</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j</m:t>
                      </m:r>
                    </m:sub>
                  </m:sSub>
                </m:num>
                <m:den>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dj</m:t>
                      </m:r>
                    </m:sub>
                  </m:sSub>
                  <m:rad>
                    <m:radPr>
                      <m:degHide m:val="1"/>
                      <m:ctrlPr>
                        <w:rPr>
                          <w:rFonts w:ascii="Cambria Math" w:cs="Cambria Math" w:eastAsia="Cambria Math" w:hAnsi="Cambria Math"/>
                        </w:rPr>
                      </m:ctrlPr>
                    </m:radPr>
                    <m:e>
                      <m:r>
                        <w:rPr>
                          <w:rFonts w:ascii="Cambria Math" w:cs="Cambria Math" w:eastAsia="Cambria Math" w:hAnsi="Cambria Math"/>
                        </w:rPr>
                        <m:t xml:space="preserve">5</m:t>
                      </m:r>
                    </m:e>
                  </m:rad>
                </m:den>
              </m:f>
              <m:r>
                <w:rPr>
                  <w:rFonts w:ascii="Cambria Math" w:cs="Cambria Math" w:eastAsia="Cambria Math" w:hAnsi="Cambria Math"/>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bl>
    <w:p w:rsidR="00000000" w:rsidDel="00000000" w:rsidP="00000000" w:rsidRDefault="00000000" w:rsidRPr="00000000" w14:paraId="0000002E">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d</m:t>
            </m:r>
            <m:r>
              <w:rPr>
                <w:rFonts w:ascii="Times New Roman" w:cs="Times New Roman" w:eastAsia="Times New Roman" w:hAnsi="Times New Roman"/>
                <w:b w:val="0"/>
                <w:i w:val="0"/>
                <w:smallCaps w:val="0"/>
                <w:strike w:val="0"/>
                <w:color w:val="000000"/>
                <w:sz w:val="24"/>
                <w:szCs w:val="24"/>
                <w:u w:val="none"/>
                <w:shd w:fill="auto" w:val="clear"/>
                <w:vertAlign w:val="baseline"/>
              </w:rPr>
              <m:t xml:space="preserve">̅</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j</m:t>
            </m:r>
          </m:sub>
        </m:sSub>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mean of differences between estimation errors of outlets A and B,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dj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sample standard deviation of the differences,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four volumes tested.</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test to which the splitter method was submitted was the same applied to the manual method, that is, regarding its ability to produce a representative sample of the artificial suspension. The same concentrations used to evaluate the manual method were employed, also with five replicates each. The artificial suspensions were prepared in 500-mL plastic containers. After vigorous shaking for 10 seconds, each suspension was poured into the splitter’s reservoir at one time and both samples, A and B, collected in 250-mL beakers. The splitter was washed with distilled water after each repetition. The concentration of total solids in the samples was determined as described for the manual method. The estimation errors were submitted to one and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as above.</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the total solids contained in the samples produced by outlets A and B of the splitter were analyzed for particle size distribution. The same method used for the analysis of the soil material employed to produce the artificial suspensions was used. The aim of this test was to evaluate the capacity of the splitter to produce samples where the total solids have a size distribution approximately equivalent to that observed in the total solids of the artificial suspension. The one and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were used to evaluate the estimation errors of the clay and sand content.</w:t>
      </w:r>
    </w:p>
    <w:p w:rsidR="00000000" w:rsidDel="00000000" w:rsidP="00000000" w:rsidRDefault="00000000" w:rsidRPr="00000000" w14:paraId="00000032">
      <w:pPr>
        <w:pStyle w:val="Heading1"/>
        <w:spacing w:after="0" w:before="0" w:line="480" w:lineRule="auto"/>
        <w:rPr>
          <w:sz w:val="24"/>
          <w:szCs w:val="24"/>
        </w:rPr>
      </w:pPr>
      <w:r w:rsidDel="00000000" w:rsidR="00000000" w:rsidRPr="00000000">
        <w:rPr>
          <w:sz w:val="24"/>
          <w:szCs w:val="24"/>
          <w:rtl w:val="0"/>
        </w:rPr>
        <w:t xml:space="preserve">RESULTS AND DISCUSSION</w:t>
      </w:r>
    </w:p>
    <w:p w:rsidR="00000000" w:rsidDel="00000000" w:rsidP="00000000" w:rsidRDefault="00000000" w:rsidRPr="00000000" w14:paraId="00000033">
      <w:pPr>
        <w:pStyle w:val="Heading2"/>
        <w:spacing w:after="0" w:before="0" w:line="480" w:lineRule="auto"/>
        <w:rPr>
          <w:sz w:val="24"/>
          <w:szCs w:val="24"/>
        </w:rPr>
      </w:pPr>
      <w:r w:rsidDel="00000000" w:rsidR="00000000" w:rsidRPr="00000000">
        <w:rPr>
          <w:sz w:val="24"/>
          <w:szCs w:val="24"/>
          <w:rtl w:val="0"/>
        </w:rPr>
        <w:t xml:space="preserve">Manual sampling method</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performed with 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runoff sampling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showed that the resulting samples were not representative of the artificial suspensions used (Table </w:t>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mean concentration of total solids across the five replicates of all three artificial suspensions was considerably lower than the target concentration (2, 10 and 50 g L-1). This resulted in an average concentration underestimate of 30% or more as reveal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 by the pME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addition, we observed a somewhat large variation in the concentration of total soli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 among the five replicates, the coefficients of variation ranging from 21% 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46%. The larger the concentration of total solids in the suspension, the larger the variation observed among estimates of the replicates. This happened because the more solid particles in a suspension, the more difficult its homogenization becomes, </w:t>
      </w:r>
      <w:r w:rsidDel="00000000" w:rsidR="00000000" w:rsidRPr="00000000">
        <w:rPr>
          <w:rtl w:val="0"/>
        </w:rPr>
        <w:t xml:space="preserve">especially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 solids are dominated by coarse material (sand). These empirical findings – the first of its kind eve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obtained in Brazil – agree with those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reported by studies on manual runoff sampling methods carried out</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other parts of the world</w:t>
      </w:r>
      <w:sdt>
        <w:sdtPr>
          <w:tag w:val="goog_rdk_4"/>
        </w:sdtPr>
        <w:sdtContent>
          <w:ins w:author="Alessandro Samuel Rosa" w:id="2" w:date="2019-10-20T19:15:13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along the last three decades</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5"/>
        </w:sdtPr>
        <w:sdtContent>
          <w:commentRangeStart w:id="1"/>
        </w:sdtContent>
      </w:sdt>
      <w:sdt>
        <w:sdtPr>
          <w:tag w:val="goog_rdk_6"/>
        </w:sdtPr>
        <w:sdtContent>
          <w:commentRangeStart w:id="2"/>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sdt>
        <w:sdtPr>
          <w:tag w:val="goog_rdk_7"/>
        </w:sdtPr>
        <w:sdtContent>
          <w:del w:author="Alessandro Samuel Rosa" w:id="3" w:date="2019-10-20T20:09:58Z"/>
          <w:sdt>
            <w:sdtPr>
              <w:tag w:val="goog_rdk_8"/>
            </w:sdtPr>
            <w:sdtContent>
              <w:commentRangeStart w:id="3"/>
            </w:sdtContent>
          </w:sdt>
          <w:del w:author="Alessandro Samuel Rosa" w:id="3" w:date="2019-10-20T20:09:58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Ciesiolka</w:delText>
            </w:r>
            <w:commentRangeEnd w:id="3"/>
            <w:r w:rsidDel="00000000" w:rsidR="00000000" w:rsidRPr="00000000">
              <w:commentReference w:id="3"/>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et al., 2006; Kinnell, 2016;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 1992</w:t>
      </w:r>
      <w:sdt>
        <w:sdtPr>
          <w:tag w:val="goog_rdk_9"/>
        </w:sdtPr>
        <w:sdtContent>
          <w:ins w:author="Alessandro Samuel Rosa" w:id="4" w:date="2019-10-20T20:10:17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commentRangeEnd w:id="1"/>
            <w:r w:rsidDel="00000000" w:rsidR="00000000" w:rsidRPr="00000000">
              <w:commentReference w:id="1"/>
            </w:r>
            <w:commentRangeEnd w:id="2"/>
            <w:r w:rsidDel="00000000" w:rsidR="00000000" w:rsidRPr="00000000">
              <w:commentReference w:id="2"/>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ins>
          <w:sdt>
            <w:sdtPr>
              <w:tag w:val="goog_rdk_10"/>
            </w:sdtPr>
            <w:sdtContent>
              <w:commentRangeStart w:id="4"/>
            </w:sdtContent>
          </w:sdt>
          <w:ins w:author="Alessandro Samuel Rosa" w:id="4" w:date="2019-10-20T20:10:17Z">
            <w:sdt>
              <w:sdtPr>
                <w:tag w:val="goog_rdk_11"/>
              </w:sdtPr>
              <w:sdtContent>
                <w:commentRangeStart w:id="5"/>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Zöbisch et al., 1996</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12"/>
        </w:sdtPr>
        <w:sdtContent>
          <w:ins w:author="Alessandro Samuel Rosa" w:id="5" w:date="2019-10-20T20:10:29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Ciesiolka et al., 2006; </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Todisco et al., 2012; </w:t>
      </w:r>
      <w:sdt>
        <w:sdtPr>
          <w:tag w:val="goog_rdk_13"/>
        </w:sdtPr>
        <w:sdtContent>
          <w:ins w:author="Alessandro Samuel Rosa" w:id="6" w:date="2019-10-20T20:10: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Kinnell, 2016</w:t>
            </w:r>
            <w:sdt>
              <w:sdtPr>
                <w:tag w:val="goog_rdk_14"/>
              </w:sdtPr>
              <w:sdtContent>
                <w:del w:author="Alessandro Samuel Rosa" w:id="6" w:date="2019-10-20T20:10:0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w:delText>
                  </w:r>
                  <w:commentRangeEnd w:id="4"/>
                  <w:r w:rsidDel="00000000" w:rsidR="00000000" w:rsidRPr="00000000">
                    <w:commentReference w:id="4"/>
                  </w:r>
                  <w:commentRangeEnd w:id="5"/>
                  <w:r w:rsidDel="00000000" w:rsidR="00000000" w:rsidRPr="00000000">
                    <w:commentReference w:id="5"/>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w:delText>
                  </w:r>
                </w:del>
              </w:sdtContent>
            </w:sdt>
          </w:ins>
        </w:sdtContent>
      </w:sdt>
      <w:sdt>
        <w:sdtPr>
          <w:tag w:val="goog_rdk_15"/>
        </w:sdtPr>
        <w:sdtContent>
          <w:del w:author="Alessandro Samuel Rosa" w:id="6" w:date="2019-10-20T20:10:06Z"/>
          <w:sdt>
            <w:sdtPr>
              <w:tag w:val="goog_rdk_16"/>
            </w:sdtPr>
            <w:sdtContent>
              <w:commentRangeStart w:id="6"/>
            </w:sdtContent>
          </w:sdt>
          <w:del w:author="Alessandro Samuel Rosa" w:id="6" w:date="2019-10-20T20:10:06Z">
            <w:sdt>
              <w:sdtPr>
                <w:tag w:val="goog_rdk_17"/>
              </w:sdtPr>
              <w:sdtContent>
                <w:commentRangeStart w:id="7"/>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Zöbisch et al., 1996</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commentRangeEnd w:id="6"/>
      <w:r w:rsidDel="00000000" w:rsidR="00000000" w:rsidRPr="00000000">
        <w:commentReference w:id="6"/>
      </w:r>
      <w:commentRangeEnd w:id="7"/>
      <w:r w:rsidDel="00000000" w:rsidR="00000000" w:rsidRPr="00000000">
        <w:commentReference w:id="7"/>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sdt>
        <w:sdtPr>
          <w:tag w:val="goog_rdk_18"/>
        </w:sdtPr>
        <w:sdtContent>
          <w:ins w:author="Alessandro Samuel Rosa" w:id="7" w:date="2019-10-20T18:31: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agreement means that</w:t>
            </w:r>
          </w:ins>
        </w:sdtContent>
      </w:sdt>
      <w:sdt>
        <w:sdtPr>
          <w:tag w:val="goog_rdk_19"/>
        </w:sdtPr>
        <w:sdtContent>
          <w:del w:author="Alessandro Samuel Rosa" w:id="7" w:date="2019-10-20T18:31:00Z"/>
          <w:sdt>
            <w:sdtPr>
              <w:tag w:val="goog_rdk_20"/>
            </w:sdtPr>
            <w:sdtContent>
              <w:commentRangeStart w:id="8"/>
            </w:sdtContent>
          </w:sdt>
          <w:del w:author="Alessandro Samuel Rosa" w:id="7" w:date="2019-10-20T18:31:00Z">
            <w:sdt>
              <w:sdtPr>
                <w:tag w:val="goog_rdk_21"/>
              </w:sdtPr>
              <w:sdtContent>
                <w:commentRangeStart w:id="9"/>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Thus</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irrespective of the experimental conditions, manual runoff sampling methods </w:t>
      </w:r>
      <w:sdt>
        <w:sdtPr>
          <w:tag w:val="goog_rdk_22"/>
        </w:sdtPr>
        <w:sdtContent>
          <w:ins w:author="Alessandro Samuel Rosa" w:id="8" w:date="2019-10-20T18:31:4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w:t>
            </w:r>
          </w:ins>
        </w:sdtContent>
      </w:sdt>
      <w:sdt>
        <w:sdtPr>
          <w:tag w:val="goog_rdk_23"/>
        </w:sdtPr>
        <w:sdtContent>
          <w:del w:author="Alessandro Samuel Rosa" w:id="8" w:date="2019-10-20T18:31:4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prove to be</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inconsistent and inefficient when the coarse particles (sand &gt; 500 g kg-1) dominate the solid fraction.</w:t>
      </w:r>
      <w:commentRangeEnd w:id="8"/>
      <w:r w:rsidDel="00000000" w:rsidR="00000000" w:rsidRPr="00000000">
        <w:commentReference w:id="8"/>
      </w:r>
      <w:commentRangeEnd w:id="9"/>
      <w:r w:rsidDel="00000000" w:rsidR="00000000" w:rsidRPr="00000000">
        <w:commentReference w:id="9"/>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Brazilian researchers </w:t>
      </w:r>
      <w:r w:rsidDel="00000000" w:rsidR="00000000" w:rsidRPr="00000000">
        <w:rPr>
          <w:rtl w:val="0"/>
        </w:rPr>
        <w:t xml:space="preserve">monitoring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erosion 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sandy soil should be aware of these severe drawbacks and use more appropriate runoff sampling methods.</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consistent underestimation of the concentration of total solids in a suspension by the manual sampling method suggests that real world soil losses could be considerably higher than reported in the literature. In those areas of southern Brazil with coarse texture soil – &lt; 100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clay and &gt; 500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sand – similar to the soil material used to prepare the artificial suspensions for this study (Figure 2), soil losses could be underestimated by 30-50%. For example, according to Lanzanova et al. (2013), a standard (bare) soil erosion monitoring plot (width = 3.5 m, length = 22 m, slope = 0.055 m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located near the place where we collected the soil material for this study lost about 2.5 Gg ha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soil in 16 years. Based on the results of our laboratory experiment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amou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nt of soil lost in this plot could be as high as 3.6-5.0 Gg ha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color w:val="ff00ff"/>
        </w:rPr>
      </w:pPr>
      <w:r w:rsidDel="00000000" w:rsidR="00000000" w:rsidRPr="00000000">
        <w:rPr>
          <w:rtl w:val="0"/>
        </w:rPr>
        <w:t xml:space="preserve">Despite our results agree with the international literature,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attention must be paid to the fact that they are based on one-person sampling. Zöbisch et al. (1996) evaluated five experienced professionals and observed estimation errors between 5 and 83%. Although the variation observed by Zöbisch et al. (1996) agrees with our results, this means our experiment should be reproduced by other research groups, since the results may be affected by the person responsible for sampling the suspension. Also, this experiment does not reflect all field conditions found throughout Brazil and should be repeated under other soil – in terms of particle size distribution – and experimental conditions across Brazil to produce more representative results. This is especially important so that an equation can be computed to correct soil loss estimates if the manual sampling method proves to fail under a large diversity of conditions.</w:t>
      </w:r>
      <w:r w:rsidDel="00000000" w:rsidR="00000000" w:rsidRPr="00000000">
        <w:rPr>
          <w:rtl w:val="0"/>
        </w:rPr>
      </w:r>
    </w:p>
    <w:p w:rsidR="00000000" w:rsidDel="00000000" w:rsidP="00000000" w:rsidRDefault="00000000" w:rsidRPr="00000000" w14:paraId="00000037">
      <w:pPr>
        <w:pStyle w:val="Heading2"/>
        <w:spacing w:after="0" w:before="0" w:line="480" w:lineRule="auto"/>
        <w:rPr>
          <w:sz w:val="24"/>
          <w:szCs w:val="24"/>
        </w:rPr>
      </w:pPr>
      <w:r w:rsidDel="00000000" w:rsidR="00000000" w:rsidRPr="00000000">
        <w:rPr>
          <w:sz w:val="24"/>
          <w:szCs w:val="24"/>
          <w:rtl w:val="0"/>
        </w:rPr>
        <w:t xml:space="preserve">Sample splitter method</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results of the first 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performed with the pro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totype sample splitter showed that its efficiency is not affected by the volume of water (Table </w:t>
      </w:r>
      <w:hyperlink w:anchor="bookmark=id.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Both outlets A and B produced samples with similar volumes. However, the splitting process seems to become less efficient as the volume of water decreased. The largest errors were observed when the volume of water was 100 mL, possibly due to the swirling effect of the water inside the 15-mm diameter PVC plastic pipe connected to the lower end of the reservoir. The function of this pipe is to direct the water in a continuous and concentrated flow to the splitting device (Y-connector). Apparently this objective was only attained when the volume of water was greater than 100 mL. Thus, it is reasonable to recommend that the sample splitter be used only with suspensions of volume greater than 250-300 mL.</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was efficient at producing representative samples at both outlets A and B for all three artificial suspensions tested – 2,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solids (Table </w:t>
      </w:r>
      <w:hyperlink w:anchor="bookmark=id.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Compared to the manual sampling method, the absolute errors were considerably small (pME &lt; |5%|), as well as the variation between the repetitions (CV &lt; 3%). The occurrence of a consistent trend of negative estimation errors, indicated even by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statistic, means that it is possible to correct the estimated concentration of total solid with a high degree of confidence. In addition, this underestimation can be avoided or minimized by adopting additional care during the splitting operation. We observed that, during pouring of the suspension into the splitter’s reservoir, larger diameter particles (sand) tend to remain inside the container where the suspension was stored. To avoid or minimize this loss of particles it is necessary to vigorously shake the container and pour the suspension rapidly into the reservoir. An additional practice is to wash the container using a known volume of distilled water and then pour the new suspension into the splitter.</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Samples produced by the splitter also were representative of the artificial suspensions tested in terms of sand content (Table </w:t>
      </w:r>
      <w:hyperlink w:anchor="bookmark=id.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occurred regardless of the splitter’s outlet. The exception was for the artificial suspension with the lowest concentration of total solids, 2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which the estimation error was deemed too large. For all the five replicates, on average, the sand content was underestimated by about 50%. We note, however, that this underestimation was not due to the sample splitting process itself. It resulted from the issue reported above, that is, particles of larger diameter tend to remain inside the container where the suspension was stored. This loss of larger particles results in the underestimation of the sand content.</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estimation errors of the clay content in the samples of both outlets were considerably larger than those for the sand content (Table </w:t>
      </w:r>
      <w:hyperlink w:anchor="bookmark=id.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Errors were especially large for the artificial suspension with 2.00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solids. This occurred because, for the soil material used, the quantity of clay in the resulting samples was inferior to the detection limit of the analytical method used. When the concentration of total solids was higher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percentage estimation error was lower, its significance decreasing as the concentration of total solids increased.</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 assessments of the sample splitter should be performed using a wider range of concentrations of total solids and particle size distributions. This is necessary to guarantee its efficiency under different conditions, especially if the manual sampling method proves to underestimate soil losses even when the solid fraction is dominated by fine particles (clay).</w:t>
      </w:r>
      <w:r w:rsidDel="00000000" w:rsidR="00000000" w:rsidRPr="00000000">
        <w:rPr>
          <w:rtl w:val="0"/>
        </w:rPr>
      </w:r>
    </w:p>
    <w:p w:rsidR="00000000" w:rsidDel="00000000" w:rsidP="00000000" w:rsidRDefault="00000000" w:rsidRPr="00000000" w14:paraId="0000003D">
      <w:pPr>
        <w:pStyle w:val="Heading1"/>
        <w:spacing w:after="0" w:line="480" w:lineRule="auto"/>
        <w:rPr/>
      </w:pPr>
      <w:r w:rsidDel="00000000" w:rsidR="00000000" w:rsidRPr="00000000">
        <w:rPr>
          <w:rtl w:val="0"/>
        </w:rPr>
        <w:t xml:space="preserve">CONCLUSION</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anual runof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sampling method used in Brazil is uns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uitable for the sampling of suspensions containing total solids with prevalence of coarse particles (sand &gt; 500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addition to the concentration underestimates of total solids, there is a large variation in the estimated values. This means that the sampling method constitutes an important source of variation in the results of soil erosion monitoring studies. This variation adds to the uncertainty coming from other sources already described in the literature.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that we developed pr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oved to be efficient in producing samples from artificial suspension with different concentrations of total solids without changing the particle size distribution. This efficiency is clear and consistent mainly for suspension volumes above 250-300 mL and concentrations of total solids greater than 2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Thus, if the problems that we identify in the manual sampling method are also found by other research groups, the prototype we developed is a reasonable alternative.</w:t>
      </w:r>
      <w:r w:rsidDel="00000000" w:rsidR="00000000" w:rsidRPr="00000000">
        <w:rPr>
          <w:rtl w:val="0"/>
        </w:rPr>
      </w:r>
    </w:p>
    <w:p w:rsidR="00000000" w:rsidDel="00000000" w:rsidP="00000000" w:rsidRDefault="00000000" w:rsidRPr="00000000" w14:paraId="00000040">
      <w:pPr>
        <w:pStyle w:val="Heading1"/>
        <w:spacing w:after="0" w:before="0" w:line="480" w:lineRule="auto"/>
        <w:rPr>
          <w:sz w:val="24"/>
          <w:szCs w:val="24"/>
        </w:rPr>
      </w:pPr>
      <w:r w:rsidDel="00000000" w:rsidR="00000000" w:rsidRPr="00000000">
        <w:rPr>
          <w:sz w:val="24"/>
          <w:szCs w:val="24"/>
          <w:rtl w:val="0"/>
        </w:rPr>
        <w:t xml:space="preserve">REFERENCES</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Amado, T.J.C.; Prochnow, D.; Eltz, F.L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2002. Soil and water losses in periods of climatic anomalies: “El Niño” and “La Niña” in southern Brazil. Revista Brasileira de Ciência do Solo 26: 819–827. doi:</w:t>
      </w:r>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10.1590/S0100-06832002000300028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Anache, J.A.A.; Wendland, E.C.; Oliveira, P.T.; Flanagan, D.C.; Nearing, M.A. 2017. Runoff and soil erosion plot-scale studies under natural rainfall: A meta-analysis of the Brazilian experience. Catena 152: 29–39. doi:</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10.1016/j.catena.2017.01.003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Boix-Fayos, C.; Martínez-Mena, M.; Arnau-Rosalén, E.; Calvo-Cases, A.; Castillo, V.; Albaladejo, J. 2006. Measuring soil erosion by field plots: understanding the sources of variation. Earth-Science Reviews 78: 267–285. doi:</w:t>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10.1016/j.earscirev.2006.05.005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Capel, P.D.; Nacionales, F.C.; Larson, S.J. 1995. Precision of a splitting device for water samples. U.S. Geological Survey, Sacramento. doi:</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10.3133/ofr95293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Cardoso, D.P.; Silva, M.L.N.; Carvalho, G.J.; Freitas, D.A.F.; Avanzi, J.C. 2012. Cover crops to control soil, water and nutrient losses by water erosion. Revista Brasileira de Engenharia Agrı́cola e Ambiental 16: 632–638. doi:</w:t>
      </w: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10.1590/s1415-43662012000600007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Ciesiolka, C.A.A.; Yu, B.; Rose, C.; Ghadiri, H.; Lang, D.; Rosewell, C. 2006. Improvement in soil loss estimation in USLE type experiments. Journal of Soil and Water Conservation 61: 223–229. URL: &lt;</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http://www.jswconline.org/content/61/4/223.abstract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Cogo, N.P.; Moldenhauer, W.C.; Foster, G.R. 1984. Soil loss reductions from conservation tillage practices. Soil Science Society of America Journal 48: 368. doi:</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10.2136/sssaj1984.03615995004800020029x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Corrêa, E.A.; Moraes, I.C.; Pinto, S.D.A.F.; Lupinacci, C.M. 2016. Soil losses, soil loss ratio and cover management factor of sugarcane: a first approach. Revista do Departamento de Geografia 32: 72–87. doi:</w:t>
      </w: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10.11606/rdg.v32i0.116671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Donagemma, G.K.; Freitas, P.L.; Carvalho Balieiro, F.; Fontana, A.; Spera, S.T.; Lumbreras, J.F.; Viana, J.H.M.; Araújo Filho, J.C.; Santos, F.C.; Albuquerque, M.R.; Macedo, M.C.M.; Teixeira, P.C.; Amaral, A.J.; Bortolon, E.; Bortolon, L. 2016. Characterization, agricultural potential, and perspectives for the management of light soils in Brazil. Pesquisa Agropecuária Brasileira 51: 1003–1020. doi:</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10.1590/s0100-204x2016000900001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Eltz, F.L.F.; Mehl, H.U.; Reichert, J.M. 2001. Interrill soil and water losses in an Ultisol under four rainfall patterns. Revista Brasileira de Ciência do Solo 25: 485–493. doi:</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10.1590/S0100-06832001000200024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García-Ruiz, J.M.; Beguería, S.; Nadal-Romero, E.; González-Hidalgo, J.C.; Lana-Renault, N.; Sanjuán, Y. 2015. A meta-analysis of soil erosion rates across the world. Geomorphology 239: 160–173. doi:</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10.1016/j.geomorph.2015.03.008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Horowitz, A.J.; Smith, J.J.; Elrick, K.A. 2001. Selected laboratory evaluations of the whole-water sample-splitting capabilities of a prototype fourteen-liter teflon churn splitter. U.S. Geological Survey, Atlanta. doi:</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10.3133/ofr01386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Open-File Report 01-386</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Huang, Y.; Zhao, H.; Li, F.; Yuan, P.; Wang, W.; Zhang, G. 2019. Measurement errors on sediment concentration from traditional runoff collection tanks and its correction possibility. International Journal of Agricultural and Biological Engineering 12: 77–83. doi:10.25165/j.ijabe.20191203.4208.</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Kinnell, P.I.A. 2016. A review of the design and operation of runoff and soil loss plots. Catena 145: 257–265. doi:</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10.1016/j.catena.2016.06.013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 R.D. 1992. Accuracy of two sampling methods used to estimate sediment concentrations in runoff from soil-loss plots. Earth Surface Processes and Landforms 17: 841–844. doi:</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10.1002/esp.3290170809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Lanzanova, M.E.; Eltz, F.L.F.; Silveira Nicoloso, R.; Cassol, E.A.; Bertol, I.; Amado, T.J.C.; Girardello, V.C. 2013. Residual effect of soil tillage on water erosion from a Typic Paleudalf under long-term no-tillage and cropping systems. Revista Brasileira de Ciência do Solo 37: 1689–1698. doi:</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10.1590/S0100-06832013000600025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Merten, G.H.; Araújo, A.G.; Biscaia, R.C.M.; Barbosa, G.M.C.; Conte, O. 2015. No-till surface runoff and soil losses in southern Brazil. Soil and Tillage Research 152: 85–93. doi:10.1016/j.still.2015.03.014.</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Nearing, M.A.; Govers, G.; Norton, L.D. 1999. Variability in soil erosion data from replicated plots. Soil Science Society of America Journal 63: 1829–1835. doi:</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10.2136/sssaj1999.6361829x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Nikkami, D. 2012. Investigating sampling accuracy to estimate sediment concentrations in erosion plot tanks. Turkish Journal of Agriculture and Forestry 36: 583–590. doi:10.3906/tar-1110-27.</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Panagos, P.; Borrelli, P.; Meusburger, K.; Yu, B.; Klik, A.; Lim, K.J.; Yang, J.E.; Ni, J.; Miao, C.; Chattopadhyay, N.; Sadeghi, S.H.; Hazbavi, Z.; Zabihi, M.; Larionov, G.A.; Krasnov, S.F.; Gorobets, A.V.; Levi, Y.; Erpul, G.; Birkel, C.; Hoyos, N.; Naipali, V.; Oliveira, P.T.S.; Bonilla, C.A.; Meddi, M.; Nel, W.; Dashti, H.A.; Boni, M.; Diodato, N.; Oost, K.V.; Nearing, M.; Ballabio, C. 2017. Global rainfall erosivity assessment based on high-temporal resolution rainfall records. Scientific Reports 7: 4175. doi:</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10.1038/s41598-017-04282-8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Poesen, J. 2018. Soil erosion in the Anthropocene: Research needs. Earth Surface Processes and Landforms 43: 64–84. doi:</w:t>
      </w: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10.1002/esp.4250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Silva, A.M.; Silva, M.L.N.; Curi, N.; Lima, J.M. de; Avanzi, J.C.; Ferreira, M.M. 2005. Soil, water, nutrients and organic carbon losses from inceptisol and Oxisol under natural rainfall. Pesquisa Agropecuária Brasileira 40: 1223–1230. doi:</w:t>
      </w: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10.1590/s0100-204x2005001200010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Silva, R.M.; Santos, C.A.G.; Santos, J.Y.G. 2018. Evaluation and modeling of runoff and sediment yield for different land covers under simulated rain in a semiarid region of Brazil. International Journal of Sediment Research 33: 117–125. doi: https://doi.org/10.1016/j.ijsrc.2017.04.005.</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Tengberg, A.; Stocking, M.; Dechen, S.C.F. 1997. The impact of erosion on soil productivity-an experimental design applied in São Paulo state, Brazil. Geografiska Annaler: Series A, Physical Geography 79: 95–107. doi:</w:t>
      </w: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10.1111/j.0435-3676.1997.00009.x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Todisco, F.; Vergni, L.; Mannocchi, F.; Bomba, C. 2012. Calibration of the soil loss measurement method at the Masse experimental station. Catena 91: 4–9. doi:</w:t>
      </w: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10.1016/j.catena.2011.02.003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Veiga, M.; Wildner, L.P. 1993. Manual for the installation and conduction of soil loss experiments. = Manual para la instalación y conducción de experimentos de pérdida de suelos. FAO – Oficina Regional para America Latina Y Caribe, Santiago. URL: &lt;</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https://www.researchgate.net/profile/Milton_Veiga/publication/260991331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(in Spanish)</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Volk, L.B. da S.; Cogo, N.P. 2009. Relationships between size of eroded sediments, runoff velocity, surface roughness created by tillage, and size of aggregates in a soil </w:t>
      </w:r>
      <w:r w:rsidDel="00000000" w:rsidR="00000000" w:rsidRPr="00000000">
        <w:rPr>
          <w:rtl w:val="0"/>
        </w:rPr>
        <w:t xml:space="preserve">submitted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different managements. Revista Brasileira de Ciência do Solo 33: 1459–1471. doi:</w:t>
      </w:r>
      <w:hyperlink r:id="rId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10.1590/S0100-06832009000500036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Zöbisch, M.A.; Klingspor, P.; Oduor, A.R. 1996. The accuracy of manual runoff and sediment sampling from erosion plots. Journal of Soil and Water Conservation 51: 231–233. URL: &lt;</w:t>
      </w: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http://www.jswconline.org/content/51/3/231.abstract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spacing w:after="280" w:before="280" w:lineRule="auto"/>
        <w:rPr/>
      </w:pPr>
      <w:r w:rsidDel="00000000" w:rsidR="00000000" w:rsidRPr="00000000">
        <w:rPr>
          <w:rtl w:val="0"/>
        </w:rPr>
        <w:t xml:space="preserve">FIGURES</w:t>
      </w:r>
    </w:p>
    <w:p w:rsidR="00000000" w:rsidDel="00000000" w:rsidP="00000000" w:rsidRDefault="00000000" w:rsidRPr="00000000" w14:paraId="0000005E">
      <w:pPr>
        <w:rPr/>
      </w:pPr>
      <w:r w:rsidDel="00000000" w:rsidR="00000000" w:rsidRPr="00000000">
        <w:rPr/>
        <w:drawing>
          <wp:inline distB="114300" distT="114300" distL="114300" distR="114300">
            <wp:extent cx="5734050" cy="5321300"/>
            <wp:effectExtent b="0" l="0" r="0" t="0"/>
            <wp:docPr id="30"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40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480" w:lineRule="auto"/>
        <w:rPr/>
      </w:pPr>
      <w:r w:rsidDel="00000000" w:rsidR="00000000" w:rsidRPr="00000000">
        <w:rPr>
          <w:rtl w:val="0"/>
        </w:rPr>
        <w:t xml:space="preserve">Figure 1: Soil erosion monitoring plots under natural rainfall conditions encountered in Brazil. In both small (a) and large (c) scale erosion studies the setup consists of a rectangular runoff plot – 0.5 x 1.0 m and 3.5 x 22 m, respectively – with a triangle shaped collector at its lower end and a reservoir where the runoff and sediment are collected (b and d) – 50 L and 1000 L, respectively.</w:t>
      </w:r>
      <w:r w:rsidDel="00000000" w:rsidR="00000000" w:rsidRPr="00000000">
        <w:br w:type="page"/>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734050" cy="5740400"/>
            <wp:effectExtent b="0" l="0" r="0" t="0"/>
            <wp:docPr id="3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jc w:val="both"/>
        <w:rPr/>
      </w:pPr>
      <w:sdt>
        <w:sdtPr>
          <w:tag w:val="goog_rdk_24"/>
        </w:sdtPr>
        <w:sdtContent>
          <w:commentRangeStart w:id="10"/>
        </w:sdtContent>
      </w:sdt>
      <w:sdt>
        <w:sdtPr>
          <w:tag w:val="goog_rdk_25"/>
        </w:sdtPr>
        <w:sdtContent>
          <w:commentRangeStart w:id="11"/>
        </w:sdtContent>
      </w:sdt>
      <w:r w:rsidDel="00000000" w:rsidR="00000000" w:rsidRPr="00000000">
        <w:rPr>
          <w:rtl w:val="0"/>
        </w:rPr>
        <w:t xml:space="preserve">Figure 2</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t xml:space="preserve">: Area of the state of Rio Grande do Sul with a superficial soil layer similar in texture to the soil material used in this study. The cross near the center of the state indicates the location where the soil material was collected.</w:t>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spacing w:line="480" w:lineRule="auto"/>
        <w:rPr/>
      </w:pPr>
      <w:r w:rsidDel="00000000" w:rsidR="00000000" w:rsidRPr="00000000">
        <w:rPr/>
        <w:drawing>
          <wp:inline distB="114300" distT="114300" distL="114300" distR="114300">
            <wp:extent cx="5734050" cy="3441700"/>
            <wp:effectExtent b="0" l="0" r="0" t="0"/>
            <wp:docPr id="2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rPr/>
      </w:pPr>
      <w:r w:rsidDel="00000000" w:rsidR="00000000" w:rsidRPr="00000000">
        <w:rPr>
          <w:rtl w:val="0"/>
        </w:rPr>
        <w:t xml:space="preserve">Figure 3:</w:t>
      </w:r>
      <w:r w:rsidDel="00000000" w:rsidR="00000000" w:rsidRPr="00000000">
        <w:rPr>
          <w:rtl w:val="0"/>
        </w:rPr>
        <w:t xml:space="preserve"> Sampling the artificial suspensions using (a) the manual sampling method and (b) the prototype sample splitter.</w:t>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Fonts w:ascii="Arial" w:cs="Arial" w:eastAsia="Arial" w:hAnsi="Arial"/>
          <w:sz w:val="22"/>
          <w:szCs w:val="22"/>
        </w:rPr>
        <w:drawing>
          <wp:inline distB="0" distT="0" distL="0" distR="0">
            <wp:extent cx="5676900" cy="6057900"/>
            <wp:effectExtent b="0" l="0" r="0" t="0"/>
            <wp:docPr descr="https://lh3.googleusercontent.com/xZ0MKGv69bq7QglK7VP8CPUgmuhnqYOzOap0R6RRIg0-G3sjY3Y0ispRaAjrXsOrPMiNROqic4Y1yEqa-cQiFjCLtbA1G5kZD2_JAXzKEXrZUbri-KCDp-VivSDNChOohevb2R0_" id="28" name="image1.png"/>
            <a:graphic>
              <a:graphicData uri="http://schemas.openxmlformats.org/drawingml/2006/picture">
                <pic:pic>
                  <pic:nvPicPr>
                    <pic:cNvPr descr="https://lh3.googleusercontent.com/xZ0MKGv69bq7QglK7VP8CPUgmuhnqYOzOap0R6RRIg0-G3sjY3Y0ispRaAjrXsOrPMiNROqic4Y1yEqa-cQiFjCLtbA1G5kZD2_JAXzKEXrZUbri-KCDp-VivSDNChOohevb2R0_" id="0" name="image1.png"/>
                    <pic:cNvPicPr preferRelativeResize="0"/>
                  </pic:nvPicPr>
                  <pic:blipFill>
                    <a:blip r:embed="rId37"/>
                    <a:srcRect b="0" l="0" r="0" t="0"/>
                    <a:stretch>
                      <a:fillRect/>
                    </a:stretch>
                  </pic:blipFill>
                  <pic:spPr>
                    <a:xfrm>
                      <a:off x="0" y="0"/>
                      <a:ext cx="56769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480" w:lineRule="auto"/>
        <w:jc w:val="both"/>
        <w:rPr/>
      </w:pPr>
      <w:r w:rsidDel="00000000" w:rsidR="00000000" w:rsidRPr="00000000">
        <w:rPr>
          <w:rtl w:val="0"/>
        </w:rPr>
        <w:t xml:space="preserve">Figure 4: Prototype sample splitter compared to the manual method. The constituent PVC and wooden parts and their dimensions (unscaled) are shown in detail.</w:t>
      </w: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spacing w:after="280" w:before="280" w:lineRule="auto"/>
        <w:rPr/>
      </w:pPr>
      <w:r w:rsidDel="00000000" w:rsidR="00000000" w:rsidRPr="00000000">
        <w:rPr>
          <w:rtl w:val="0"/>
        </w:rPr>
        <w:t xml:space="preserve">TABLES</w:t>
      </w:r>
    </w:p>
    <w:p w:rsidR="00000000" w:rsidDel="00000000" w:rsidP="00000000" w:rsidRDefault="00000000" w:rsidRPr="00000000" w14:paraId="0000006B">
      <w:pPr>
        <w:pStyle w:val="Heading1"/>
        <w:spacing w:before="280" w:lineRule="auto"/>
        <w:rPr/>
      </w:pPr>
      <w:r w:rsidDel="00000000" w:rsidR="00000000" w:rsidRPr="00000000">
        <w:rPr>
          <w:rtl w:val="0"/>
        </w:rPr>
      </w:r>
    </w:p>
    <w:sdt>
      <w:sdtPr>
        <w:tag w:val="goog_rdk_26"/>
      </w:sdtPr>
      <w:sdtContent>
        <w:p w:rsidR="00000000" w:rsidDel="00000000" w:rsidP="00000000" w:rsidRDefault="00000000" w:rsidRPr="00000000" w14:paraId="0000006C">
          <w:pPr>
            <w:pStyle w:val="Heading1"/>
            <w:spacing w:after="0" w:before="0" w:line="480" w:lineRule="auto"/>
            <w:rPr>
              <w:b w:val="0"/>
            </w:rPr>
          </w:pPr>
          <w:r w:rsidDel="00000000" w:rsidR="00000000" w:rsidRPr="00000000">
            <w:rPr>
              <w:b w:val="0"/>
              <w:rtl w:val="0"/>
            </w:rPr>
            <w:t xml:space="preserve">Table 1: Physical properties of the soil profile horizons.</w:t>
          </w:r>
        </w:p>
      </w:sdtContent>
    </w:sdt>
    <w:tbl>
      <w:tblPr>
        <w:tblStyle w:val="Table5"/>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51"/>
        <w:gridCol w:w="1001"/>
        <w:gridCol w:w="1014"/>
        <w:gridCol w:w="880"/>
        <w:gridCol w:w="928"/>
        <w:gridCol w:w="1043"/>
        <w:gridCol w:w="960"/>
        <w:gridCol w:w="1068"/>
        <w:gridCol w:w="1081"/>
        <w:tblGridChange w:id="0">
          <w:tblGrid>
            <w:gridCol w:w="1051"/>
            <w:gridCol w:w="1001"/>
            <w:gridCol w:w="1014"/>
            <w:gridCol w:w="880"/>
            <w:gridCol w:w="928"/>
            <w:gridCol w:w="1043"/>
            <w:gridCol w:w="960"/>
            <w:gridCol w:w="1068"/>
            <w:gridCol w:w="1081"/>
          </w:tblGrid>
        </w:tblGridChange>
      </w:tblGrid>
      <w:tr>
        <w:tc>
          <w:tcPr>
            <w:vMerge w:val="restart"/>
            <w:tcBorders>
              <w:top w:color="000000" w:space="0" w:sz="4" w:val="single"/>
            </w:tcBorders>
            <w:tcMar>
              <w:left w:w="0.0" w:type="dxa"/>
              <w:right w:w="0.0" w:type="dxa"/>
            </w:tcMar>
            <w:vAlign w:val="center"/>
          </w:tcPr>
          <w:p w:rsidR="00000000" w:rsidDel="00000000" w:rsidP="00000000" w:rsidRDefault="00000000" w:rsidRPr="00000000" w14:paraId="0000006D">
            <w:pPr>
              <w:jc w:val="center"/>
              <w:rPr/>
            </w:pPr>
            <w:r w:rsidDel="00000000" w:rsidR="00000000" w:rsidRPr="00000000">
              <w:rPr>
                <w:rtl w:val="0"/>
              </w:rPr>
              <w:t xml:space="preserve">Horizon</w:t>
            </w:r>
          </w:p>
        </w:tc>
        <w:tc>
          <w:tcPr>
            <w:tcBorders>
              <w:top w:color="000000" w:space="0" w:sz="4" w:val="single"/>
            </w:tcBorders>
            <w:tcMar>
              <w:left w:w="0.0" w:type="dxa"/>
              <w:right w:w="0.0" w:type="dxa"/>
            </w:tcMar>
            <w:vAlign w:val="center"/>
          </w:tcPr>
          <w:p w:rsidR="00000000" w:rsidDel="00000000" w:rsidP="00000000" w:rsidRDefault="00000000" w:rsidRPr="00000000" w14:paraId="0000006E">
            <w:pPr>
              <w:jc w:val="center"/>
              <w:rPr/>
            </w:pPr>
            <w:r w:rsidDel="00000000" w:rsidR="00000000" w:rsidRPr="00000000">
              <w:rPr>
                <w:rtl w:val="0"/>
              </w:rPr>
              <w:t xml:space="preserve">Bounds</w:t>
            </w:r>
          </w:p>
        </w:tc>
        <w:tc>
          <w:tcPr>
            <w:tcBorders>
              <w:top w:color="000000" w:space="0" w:sz="4" w:val="single"/>
            </w:tcBorders>
            <w:tcMar>
              <w:left w:w="0.0" w:type="dxa"/>
              <w:right w:w="0.0" w:type="dxa"/>
            </w:tcMar>
            <w:vAlign w:val="center"/>
          </w:tcPr>
          <w:p w:rsidR="00000000" w:rsidDel="00000000" w:rsidP="00000000" w:rsidRDefault="00000000" w:rsidRPr="00000000" w14:paraId="0000006F">
            <w:pPr>
              <w:jc w:val="center"/>
              <w:rPr/>
            </w:pPr>
            <w:r w:rsidDel="00000000" w:rsidR="00000000" w:rsidRPr="00000000">
              <w:rPr>
                <w:rtl w:val="0"/>
              </w:rPr>
              <w:t xml:space="preserve">Coarse sand</w:t>
            </w:r>
          </w:p>
        </w:tc>
        <w:tc>
          <w:tcPr>
            <w:tcBorders>
              <w:top w:color="000000" w:space="0" w:sz="4" w:val="single"/>
            </w:tcBorders>
            <w:tcMar>
              <w:left w:w="0.0" w:type="dxa"/>
              <w:right w:w="0.0" w:type="dxa"/>
            </w:tcMar>
            <w:vAlign w:val="center"/>
          </w:tcPr>
          <w:p w:rsidR="00000000" w:rsidDel="00000000" w:rsidP="00000000" w:rsidRDefault="00000000" w:rsidRPr="00000000" w14:paraId="00000070">
            <w:pPr>
              <w:jc w:val="center"/>
              <w:rPr/>
            </w:pPr>
            <w:r w:rsidDel="00000000" w:rsidR="00000000" w:rsidRPr="00000000">
              <w:rPr>
                <w:rtl w:val="0"/>
              </w:rPr>
              <w:t xml:space="preserve">Fine sand</w:t>
            </w:r>
          </w:p>
        </w:tc>
        <w:tc>
          <w:tcPr>
            <w:tcBorders>
              <w:top w:color="000000" w:space="0" w:sz="4" w:val="single"/>
            </w:tcBorders>
            <w:tcMar>
              <w:left w:w="0.0" w:type="dxa"/>
              <w:right w:w="0.0" w:type="dxa"/>
            </w:tcMar>
            <w:vAlign w:val="center"/>
          </w:tcPr>
          <w:p w:rsidR="00000000" w:rsidDel="00000000" w:rsidP="00000000" w:rsidRDefault="00000000" w:rsidRPr="00000000" w14:paraId="00000071">
            <w:pPr>
              <w:jc w:val="center"/>
              <w:rPr/>
            </w:pPr>
            <w:r w:rsidDel="00000000" w:rsidR="00000000" w:rsidRPr="00000000">
              <w:rPr>
                <w:rtl w:val="0"/>
              </w:rPr>
              <w:t xml:space="preserve">Clay</w:t>
            </w:r>
          </w:p>
        </w:tc>
        <w:tc>
          <w:tcPr>
            <w:tcBorders>
              <w:top w:color="000000" w:space="0" w:sz="4" w:val="single"/>
            </w:tcBorders>
            <w:tcMar>
              <w:left w:w="0.0" w:type="dxa"/>
              <w:right w:w="0.0" w:type="dxa"/>
            </w:tcMar>
            <w:vAlign w:val="center"/>
          </w:tcPr>
          <w:p w:rsidR="00000000" w:rsidDel="00000000" w:rsidP="00000000" w:rsidRDefault="00000000" w:rsidRPr="00000000" w14:paraId="00000072">
            <w:pPr>
              <w:jc w:val="center"/>
              <w:rPr/>
            </w:pPr>
            <w:r w:rsidDel="00000000" w:rsidR="00000000" w:rsidRPr="00000000">
              <w:rPr>
                <w:rtl w:val="0"/>
              </w:rPr>
              <w:t xml:space="preserve">Bulk density</w:t>
            </w:r>
          </w:p>
        </w:tc>
        <w:tc>
          <w:tcPr>
            <w:tcBorders>
              <w:top w:color="000000" w:space="0" w:sz="4" w:val="single"/>
            </w:tcBorders>
            <w:tcMar>
              <w:left w:w="0.0" w:type="dxa"/>
              <w:right w:w="0.0" w:type="dxa"/>
            </w:tcMar>
            <w:vAlign w:val="center"/>
          </w:tcPr>
          <w:p w:rsidR="00000000" w:rsidDel="00000000" w:rsidP="00000000" w:rsidRDefault="00000000" w:rsidRPr="00000000" w14:paraId="00000073">
            <w:pPr>
              <w:jc w:val="center"/>
              <w:rPr/>
            </w:pPr>
            <w:r w:rsidDel="00000000" w:rsidR="00000000" w:rsidRPr="00000000">
              <w:rPr>
                <w:rtl w:val="0"/>
              </w:rPr>
              <w:t xml:space="preserve">Particle density</w:t>
            </w:r>
          </w:p>
        </w:tc>
        <w:tc>
          <w:tcPr>
            <w:tcBorders>
              <w:top w:color="000000" w:space="0" w:sz="4" w:val="single"/>
            </w:tcBorders>
            <w:tcMar>
              <w:left w:w="0.0" w:type="dxa"/>
              <w:right w:w="0.0" w:type="dxa"/>
            </w:tcMar>
            <w:vAlign w:val="center"/>
          </w:tcPr>
          <w:p w:rsidR="00000000" w:rsidDel="00000000" w:rsidP="00000000" w:rsidRDefault="00000000" w:rsidRPr="00000000" w14:paraId="00000074">
            <w:pPr>
              <w:jc w:val="center"/>
              <w:rPr/>
            </w:pPr>
            <w:r w:rsidDel="00000000" w:rsidR="00000000" w:rsidRPr="00000000">
              <w:rPr>
                <w:rtl w:val="0"/>
              </w:rPr>
              <w:t xml:space="preserve">Macro-porosity</w:t>
            </w:r>
          </w:p>
        </w:tc>
        <w:tc>
          <w:tcPr>
            <w:tcBorders>
              <w:top w:color="000000" w:space="0" w:sz="4" w:val="single"/>
            </w:tcBorders>
            <w:tcMar>
              <w:left w:w="0.0" w:type="dxa"/>
              <w:right w:w="0.0" w:type="dxa"/>
            </w:tcMar>
            <w:vAlign w:val="center"/>
          </w:tcPr>
          <w:p w:rsidR="00000000" w:rsidDel="00000000" w:rsidP="00000000" w:rsidRDefault="00000000" w:rsidRPr="00000000" w14:paraId="00000075">
            <w:pPr>
              <w:jc w:val="center"/>
              <w:rPr/>
            </w:pPr>
            <w:r w:rsidDel="00000000" w:rsidR="00000000" w:rsidRPr="00000000">
              <w:rPr>
                <w:rtl w:val="0"/>
              </w:rPr>
              <w:t xml:space="preserve">Micro-porosity</w:t>
            </w:r>
          </w:p>
        </w:tc>
      </w:tr>
      <w:tr>
        <w:tc>
          <w:tcPr>
            <w:vMerge w:val="continue"/>
            <w:tcBorders>
              <w:top w:color="000000" w:space="0" w:sz="4" w:val="single"/>
            </w:tcBorders>
            <w:tcMar>
              <w:left w:w="0.0" w:type="dxa"/>
              <w:right w:w="0.0" w:type="dxa"/>
            </w:tcMar>
            <w:vAlign w:val="center"/>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77">
            <w:pPr>
              <w:jc w:val="center"/>
              <w:rPr/>
            </w:pPr>
            <w:r w:rsidDel="00000000" w:rsidR="00000000" w:rsidRPr="00000000">
              <w:rPr>
                <w:rtl w:val="0"/>
              </w:rPr>
              <w:t xml:space="preserve">cm</w:t>
            </w:r>
          </w:p>
        </w:tc>
        <w:tc>
          <w:tcPr>
            <w:gridSpan w:val="3"/>
            <w:tcBorders>
              <w:bottom w:color="000000" w:space="0" w:sz="4" w:val="single"/>
            </w:tcBorders>
            <w:tcMar>
              <w:left w:w="0.0" w:type="dxa"/>
              <w:right w:w="0.0" w:type="dxa"/>
            </w:tcMar>
            <w:vAlign w:val="center"/>
          </w:tcPr>
          <w:p w:rsidR="00000000" w:rsidDel="00000000" w:rsidP="00000000" w:rsidRDefault="00000000" w:rsidRPr="00000000" w14:paraId="00000078">
            <w:pPr>
              <w:jc w:val="center"/>
              <w:rPr/>
            </w:pP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 ---------</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07B">
            <w:pPr>
              <w:jc w:val="center"/>
              <w:rPr/>
            </w:pPr>
            <w:r w:rsidDel="00000000" w:rsidR="00000000" w:rsidRPr="00000000">
              <w:rPr>
                <w:rtl w:val="0"/>
              </w:rPr>
              <w:t xml:space="preserve">------- g cm</w:t>
            </w:r>
            <w:r w:rsidDel="00000000" w:rsidR="00000000" w:rsidRPr="00000000">
              <w:rPr>
                <w:vertAlign w:val="superscript"/>
                <w:rtl w:val="0"/>
              </w:rPr>
              <w:t xml:space="preserve">-3</w:t>
            </w:r>
            <w:r w:rsidDel="00000000" w:rsidR="00000000" w:rsidRPr="00000000">
              <w:rPr>
                <w:rtl w:val="0"/>
              </w:rPr>
              <w:t xml:space="preserve"> -------</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07D">
            <w:pPr>
              <w:jc w:val="center"/>
              <w:rPr/>
            </w:pPr>
            <w:r w:rsidDel="00000000" w:rsidR="00000000" w:rsidRPr="00000000">
              <w:rPr>
                <w:rtl w:val="0"/>
              </w:rPr>
              <w:t xml:space="preserve">------ m</w:t>
            </w:r>
            <w:r w:rsidDel="00000000" w:rsidR="00000000" w:rsidRPr="00000000">
              <w:rPr>
                <w:vertAlign w:val="superscript"/>
                <w:rtl w:val="0"/>
              </w:rPr>
              <w:t xml:space="preserve">3</w:t>
            </w:r>
            <w:r w:rsidDel="00000000" w:rsidR="00000000" w:rsidRPr="00000000">
              <w:rPr>
                <w:rtl w:val="0"/>
              </w:rPr>
              <w:t xml:space="preserve"> m</w:t>
            </w:r>
            <w:r w:rsidDel="00000000" w:rsidR="00000000" w:rsidRPr="00000000">
              <w:rPr>
                <w:vertAlign w:val="superscript"/>
                <w:rtl w:val="0"/>
              </w:rPr>
              <w:t xml:space="preserve">-3</w:t>
            </w:r>
            <w:r w:rsidDel="00000000" w:rsidR="00000000" w:rsidRPr="00000000">
              <w:rPr>
                <w:rtl w:val="0"/>
              </w:rPr>
              <w:t xml:space="preserve"> --------</w:t>
            </w:r>
          </w:p>
        </w:tc>
      </w:tr>
      <w:tr>
        <w:tc>
          <w:tcPr>
            <w:tcBorders>
              <w:top w:color="000000" w:space="0" w:sz="4" w:val="single"/>
            </w:tcBorders>
            <w:tcMar>
              <w:left w:w="0.0" w:type="dxa"/>
              <w:right w:w="0.0" w:type="dxa"/>
            </w:tcMar>
            <w:vAlign w:val="center"/>
          </w:tcPr>
          <w:p w:rsidR="00000000" w:rsidDel="00000000" w:rsidP="00000000" w:rsidRDefault="00000000" w:rsidRPr="00000000" w14:paraId="0000007F">
            <w:pPr>
              <w:rPr/>
            </w:pPr>
            <w:r w:rsidDel="00000000" w:rsidR="00000000" w:rsidRPr="00000000">
              <w:rPr>
                <w:rtl w:val="0"/>
              </w:rPr>
              <w:t xml:space="preserve">A</w:t>
            </w:r>
          </w:p>
        </w:tc>
        <w:tc>
          <w:tcPr>
            <w:tcBorders>
              <w:top w:color="000000" w:space="0" w:sz="4" w:val="single"/>
            </w:tcBorders>
            <w:tcMar>
              <w:left w:w="0.0" w:type="dxa"/>
              <w:right w:w="0.0" w:type="dxa"/>
            </w:tcMar>
            <w:vAlign w:val="center"/>
          </w:tcPr>
          <w:p w:rsidR="00000000" w:rsidDel="00000000" w:rsidP="00000000" w:rsidRDefault="00000000" w:rsidRPr="00000000" w14:paraId="00000080">
            <w:pPr>
              <w:jc w:val="center"/>
              <w:rPr/>
            </w:pPr>
            <w:r w:rsidDel="00000000" w:rsidR="00000000" w:rsidRPr="00000000">
              <w:rPr>
                <w:rtl w:val="0"/>
              </w:rPr>
              <w:t xml:space="preserve">0-40</w:t>
            </w:r>
          </w:p>
        </w:tc>
        <w:tc>
          <w:tcPr>
            <w:tcBorders>
              <w:top w:color="000000" w:space="0" w:sz="4" w:val="single"/>
            </w:tcBorders>
            <w:tcMar>
              <w:left w:w="0.0" w:type="dxa"/>
              <w:right w:w="0.0" w:type="dxa"/>
            </w:tcMar>
            <w:vAlign w:val="center"/>
          </w:tcPr>
          <w:p w:rsidR="00000000" w:rsidDel="00000000" w:rsidP="00000000" w:rsidRDefault="00000000" w:rsidRPr="00000000" w14:paraId="00000081">
            <w:pPr>
              <w:jc w:val="center"/>
              <w:rPr/>
            </w:pPr>
            <w:r w:rsidDel="00000000" w:rsidR="00000000" w:rsidRPr="00000000">
              <w:rPr>
                <w:rtl w:val="0"/>
              </w:rPr>
              <w:t xml:space="preserve">140</w:t>
            </w:r>
          </w:p>
        </w:tc>
        <w:tc>
          <w:tcPr>
            <w:tcBorders>
              <w:top w:color="000000" w:space="0" w:sz="4" w:val="single"/>
            </w:tcBorders>
            <w:tcMar>
              <w:left w:w="0.0" w:type="dxa"/>
              <w:right w:w="0.0" w:type="dxa"/>
            </w:tcMar>
            <w:vAlign w:val="center"/>
          </w:tcPr>
          <w:p w:rsidR="00000000" w:rsidDel="00000000" w:rsidP="00000000" w:rsidRDefault="00000000" w:rsidRPr="00000000" w14:paraId="00000082">
            <w:pPr>
              <w:jc w:val="center"/>
              <w:rPr/>
            </w:pPr>
            <w:r w:rsidDel="00000000" w:rsidR="00000000" w:rsidRPr="00000000">
              <w:rPr>
                <w:rtl w:val="0"/>
              </w:rPr>
              <w:t xml:space="preserve">441</w:t>
            </w:r>
          </w:p>
        </w:tc>
        <w:tc>
          <w:tcPr>
            <w:tcBorders>
              <w:top w:color="000000" w:space="0" w:sz="4" w:val="single"/>
            </w:tcBorders>
            <w:tcMar>
              <w:left w:w="0.0" w:type="dxa"/>
              <w:right w:w="0.0" w:type="dxa"/>
            </w:tcMar>
            <w:vAlign w:val="center"/>
          </w:tcPr>
          <w:p w:rsidR="00000000" w:rsidDel="00000000" w:rsidP="00000000" w:rsidRDefault="00000000" w:rsidRPr="00000000" w14:paraId="00000083">
            <w:pPr>
              <w:jc w:val="center"/>
              <w:rPr/>
            </w:pPr>
            <w:r w:rsidDel="00000000" w:rsidR="00000000" w:rsidRPr="00000000">
              <w:rPr>
                <w:rtl w:val="0"/>
              </w:rPr>
              <w:t xml:space="preserve">73</w:t>
            </w:r>
          </w:p>
        </w:tc>
        <w:tc>
          <w:tcPr>
            <w:tcBorders>
              <w:top w:color="000000" w:space="0" w:sz="4" w:val="single"/>
            </w:tcBorders>
            <w:tcMar>
              <w:left w:w="0.0" w:type="dxa"/>
              <w:right w:w="0.0" w:type="dxa"/>
            </w:tcMar>
            <w:vAlign w:val="center"/>
          </w:tcPr>
          <w:p w:rsidR="00000000" w:rsidDel="00000000" w:rsidP="00000000" w:rsidRDefault="00000000" w:rsidRPr="00000000" w14:paraId="00000084">
            <w:pPr>
              <w:jc w:val="center"/>
              <w:rPr/>
            </w:pPr>
            <w:r w:rsidDel="00000000" w:rsidR="00000000" w:rsidRPr="00000000">
              <w:rPr>
                <w:rtl w:val="0"/>
              </w:rPr>
              <w:t xml:space="preserve">1,41</w:t>
            </w:r>
          </w:p>
        </w:tc>
        <w:tc>
          <w:tcPr>
            <w:tcBorders>
              <w:top w:color="000000" w:space="0" w:sz="4" w:val="single"/>
            </w:tcBorders>
            <w:tcMar>
              <w:left w:w="0.0" w:type="dxa"/>
              <w:right w:w="0.0" w:type="dxa"/>
            </w:tcMar>
            <w:vAlign w:val="center"/>
          </w:tcPr>
          <w:p w:rsidR="00000000" w:rsidDel="00000000" w:rsidP="00000000" w:rsidRDefault="00000000" w:rsidRPr="00000000" w14:paraId="00000085">
            <w:pPr>
              <w:jc w:val="center"/>
              <w:rPr/>
            </w:pPr>
            <w:r w:rsidDel="00000000" w:rsidR="00000000" w:rsidRPr="00000000">
              <w:rPr>
                <w:rtl w:val="0"/>
              </w:rPr>
              <w:t xml:space="preserve">2,65</w:t>
            </w:r>
          </w:p>
        </w:tc>
        <w:tc>
          <w:tcPr>
            <w:tcBorders>
              <w:top w:color="000000" w:space="0" w:sz="4" w:val="single"/>
            </w:tcBorders>
            <w:tcMar>
              <w:left w:w="0.0" w:type="dxa"/>
              <w:right w:w="0.0" w:type="dxa"/>
            </w:tcMar>
            <w:vAlign w:val="center"/>
          </w:tcPr>
          <w:p w:rsidR="00000000" w:rsidDel="00000000" w:rsidP="00000000" w:rsidRDefault="00000000" w:rsidRPr="00000000" w14:paraId="00000086">
            <w:pPr>
              <w:jc w:val="center"/>
              <w:rPr/>
            </w:pPr>
            <w:r w:rsidDel="00000000" w:rsidR="00000000" w:rsidRPr="00000000">
              <w:rPr>
                <w:rtl w:val="0"/>
              </w:rPr>
              <w:t xml:space="preserve">0,215</w:t>
            </w:r>
          </w:p>
        </w:tc>
        <w:tc>
          <w:tcPr>
            <w:tcBorders>
              <w:top w:color="000000" w:space="0" w:sz="4" w:val="single"/>
            </w:tcBorders>
            <w:tcMar>
              <w:left w:w="0.0" w:type="dxa"/>
              <w:right w:w="0.0" w:type="dxa"/>
            </w:tcMar>
            <w:vAlign w:val="center"/>
          </w:tcPr>
          <w:p w:rsidR="00000000" w:rsidDel="00000000" w:rsidP="00000000" w:rsidRDefault="00000000" w:rsidRPr="00000000" w14:paraId="00000087">
            <w:pPr>
              <w:jc w:val="center"/>
              <w:rPr/>
            </w:pPr>
            <w:r w:rsidDel="00000000" w:rsidR="00000000" w:rsidRPr="00000000">
              <w:rPr>
                <w:rtl w:val="0"/>
              </w:rPr>
              <w:t xml:space="preserve">0,25</w:t>
            </w:r>
          </w:p>
        </w:tc>
      </w:tr>
      <w:tr>
        <w:tc>
          <w:tcPr>
            <w:tcMar>
              <w:left w:w="0.0" w:type="dxa"/>
              <w:right w:w="0.0" w:type="dxa"/>
            </w:tcMar>
            <w:vAlign w:val="center"/>
          </w:tcPr>
          <w:p w:rsidR="00000000" w:rsidDel="00000000" w:rsidP="00000000" w:rsidRDefault="00000000" w:rsidRPr="00000000" w14:paraId="00000088">
            <w:pPr>
              <w:rPr/>
            </w:pPr>
            <w:r w:rsidDel="00000000" w:rsidR="00000000" w:rsidRPr="00000000">
              <w:rPr>
                <w:rtl w:val="0"/>
              </w:rPr>
              <w:t xml:space="preserve">E</w:t>
            </w:r>
          </w:p>
        </w:tc>
        <w:tc>
          <w:tcPr>
            <w:tcMar>
              <w:left w:w="0.0" w:type="dxa"/>
              <w:right w:w="0.0" w:type="dxa"/>
            </w:tcMar>
            <w:vAlign w:val="center"/>
          </w:tcPr>
          <w:p w:rsidR="00000000" w:rsidDel="00000000" w:rsidP="00000000" w:rsidRDefault="00000000" w:rsidRPr="00000000" w14:paraId="00000089">
            <w:pPr>
              <w:jc w:val="center"/>
              <w:rPr/>
            </w:pPr>
            <w:r w:rsidDel="00000000" w:rsidR="00000000" w:rsidRPr="00000000">
              <w:rPr>
                <w:rtl w:val="0"/>
              </w:rPr>
              <w:t xml:space="preserve">40-60</w:t>
            </w:r>
          </w:p>
        </w:tc>
        <w:tc>
          <w:tcPr>
            <w:tcMar>
              <w:left w:w="0.0" w:type="dxa"/>
              <w:right w:w="0.0" w:type="dxa"/>
            </w:tcMar>
            <w:vAlign w:val="center"/>
          </w:tcPr>
          <w:p w:rsidR="00000000" w:rsidDel="00000000" w:rsidP="00000000" w:rsidRDefault="00000000" w:rsidRPr="00000000" w14:paraId="0000008A">
            <w:pPr>
              <w:jc w:val="center"/>
              <w:rPr/>
            </w:pPr>
            <w:r w:rsidDel="00000000" w:rsidR="00000000" w:rsidRPr="00000000">
              <w:rPr>
                <w:rtl w:val="0"/>
              </w:rPr>
              <w:t xml:space="preserve">108</w:t>
            </w:r>
          </w:p>
        </w:tc>
        <w:tc>
          <w:tcPr>
            <w:tcMar>
              <w:left w:w="0.0" w:type="dxa"/>
              <w:right w:w="0.0" w:type="dxa"/>
            </w:tcMar>
            <w:vAlign w:val="center"/>
          </w:tcPr>
          <w:p w:rsidR="00000000" w:rsidDel="00000000" w:rsidP="00000000" w:rsidRDefault="00000000" w:rsidRPr="00000000" w14:paraId="0000008B">
            <w:pPr>
              <w:jc w:val="center"/>
              <w:rPr/>
            </w:pPr>
            <w:r w:rsidDel="00000000" w:rsidR="00000000" w:rsidRPr="00000000">
              <w:rPr>
                <w:rtl w:val="0"/>
              </w:rPr>
              <w:t xml:space="preserve">414</w:t>
            </w:r>
          </w:p>
        </w:tc>
        <w:tc>
          <w:tcPr>
            <w:tcMar>
              <w:left w:w="0.0" w:type="dxa"/>
              <w:right w:w="0.0" w:type="dxa"/>
            </w:tcMar>
            <w:vAlign w:val="center"/>
          </w:tcPr>
          <w:p w:rsidR="00000000" w:rsidDel="00000000" w:rsidP="00000000" w:rsidRDefault="00000000" w:rsidRPr="00000000" w14:paraId="0000008C">
            <w:pPr>
              <w:jc w:val="center"/>
              <w:rPr/>
            </w:pPr>
            <w:r w:rsidDel="00000000" w:rsidR="00000000" w:rsidRPr="00000000">
              <w:rPr>
                <w:rtl w:val="0"/>
              </w:rPr>
              <w:t xml:space="preserve">70</w:t>
            </w:r>
          </w:p>
        </w:tc>
        <w:tc>
          <w:tcPr>
            <w:tcMar>
              <w:left w:w="0.0" w:type="dxa"/>
              <w:right w:w="0.0" w:type="dxa"/>
            </w:tcMar>
            <w:vAlign w:val="center"/>
          </w:tcPr>
          <w:p w:rsidR="00000000" w:rsidDel="00000000" w:rsidP="00000000" w:rsidRDefault="00000000" w:rsidRPr="00000000" w14:paraId="0000008D">
            <w:pPr>
              <w:jc w:val="center"/>
              <w:rPr/>
            </w:pPr>
            <w:r w:rsidDel="00000000" w:rsidR="00000000" w:rsidRPr="00000000">
              <w:rPr>
                <w:rtl w:val="0"/>
              </w:rPr>
              <w:t xml:space="preserve">1,68</w:t>
            </w:r>
          </w:p>
        </w:tc>
        <w:tc>
          <w:tcPr>
            <w:tcMar>
              <w:left w:w="0.0" w:type="dxa"/>
              <w:right w:w="0.0" w:type="dxa"/>
            </w:tcMar>
            <w:vAlign w:val="center"/>
          </w:tcPr>
          <w:p w:rsidR="00000000" w:rsidDel="00000000" w:rsidP="00000000" w:rsidRDefault="00000000" w:rsidRPr="00000000" w14:paraId="0000008E">
            <w:pPr>
              <w:jc w:val="center"/>
              <w:rPr/>
            </w:pPr>
            <w:r w:rsidDel="00000000" w:rsidR="00000000" w:rsidRPr="00000000">
              <w:rPr>
                <w:rtl w:val="0"/>
              </w:rPr>
              <w:t xml:space="preserve">2,63</w:t>
            </w:r>
          </w:p>
        </w:tc>
        <w:tc>
          <w:tcPr>
            <w:tcMar>
              <w:left w:w="0.0" w:type="dxa"/>
              <w:right w:w="0.0" w:type="dxa"/>
            </w:tcMar>
            <w:vAlign w:val="center"/>
          </w:tcPr>
          <w:p w:rsidR="00000000" w:rsidDel="00000000" w:rsidP="00000000" w:rsidRDefault="00000000" w:rsidRPr="00000000" w14:paraId="0000008F">
            <w:pPr>
              <w:jc w:val="center"/>
              <w:rPr/>
            </w:pPr>
            <w:r w:rsidDel="00000000" w:rsidR="00000000" w:rsidRPr="00000000">
              <w:rPr>
                <w:rtl w:val="0"/>
              </w:rPr>
              <w:t xml:space="preserve">0,133</w:t>
            </w:r>
          </w:p>
        </w:tc>
        <w:tc>
          <w:tcPr>
            <w:tcMar>
              <w:left w:w="0.0" w:type="dxa"/>
              <w:right w:w="0.0" w:type="dxa"/>
            </w:tcMar>
            <w:vAlign w:val="center"/>
          </w:tcPr>
          <w:p w:rsidR="00000000" w:rsidDel="00000000" w:rsidP="00000000" w:rsidRDefault="00000000" w:rsidRPr="00000000" w14:paraId="00000090">
            <w:pPr>
              <w:jc w:val="center"/>
              <w:rPr/>
            </w:pPr>
            <w:r w:rsidDel="00000000" w:rsidR="00000000" w:rsidRPr="00000000">
              <w:rPr>
                <w:rtl w:val="0"/>
              </w:rPr>
              <w:t xml:space="preserve">0,23</w:t>
            </w:r>
          </w:p>
        </w:tc>
      </w:tr>
      <w:tr>
        <w:tc>
          <w:tcPr>
            <w:tcMar>
              <w:left w:w="0.0" w:type="dxa"/>
              <w:right w:w="0.0" w:type="dxa"/>
            </w:tcMar>
            <w:vAlign w:val="center"/>
          </w:tcPr>
          <w:p w:rsidR="00000000" w:rsidDel="00000000" w:rsidP="00000000" w:rsidRDefault="00000000" w:rsidRPr="00000000" w14:paraId="00000091">
            <w:pPr>
              <w:rPr/>
            </w:pPr>
            <w:r w:rsidDel="00000000" w:rsidR="00000000" w:rsidRPr="00000000">
              <w:rPr>
                <w:rtl w:val="0"/>
              </w:rPr>
              <w:t xml:space="preserve">Bt</w:t>
            </w:r>
          </w:p>
        </w:tc>
        <w:tc>
          <w:tcPr>
            <w:tcMar>
              <w:left w:w="0.0" w:type="dxa"/>
              <w:right w:w="0.0" w:type="dxa"/>
            </w:tcMar>
            <w:vAlign w:val="center"/>
          </w:tcPr>
          <w:p w:rsidR="00000000" w:rsidDel="00000000" w:rsidP="00000000" w:rsidRDefault="00000000" w:rsidRPr="00000000" w14:paraId="00000092">
            <w:pPr>
              <w:jc w:val="center"/>
              <w:rPr/>
            </w:pPr>
            <w:r w:rsidDel="00000000" w:rsidR="00000000" w:rsidRPr="00000000">
              <w:rPr>
                <w:rtl w:val="0"/>
              </w:rPr>
              <w:t xml:space="preserve">60-90</w:t>
            </w:r>
          </w:p>
        </w:tc>
        <w:tc>
          <w:tcPr>
            <w:tcMar>
              <w:left w:w="0.0" w:type="dxa"/>
              <w:right w:w="0.0" w:type="dxa"/>
            </w:tcMar>
            <w:vAlign w:val="center"/>
          </w:tcPr>
          <w:p w:rsidR="00000000" w:rsidDel="00000000" w:rsidP="00000000" w:rsidRDefault="00000000" w:rsidRPr="00000000" w14:paraId="00000093">
            <w:pPr>
              <w:jc w:val="center"/>
              <w:rPr/>
            </w:pPr>
            <w:r w:rsidDel="00000000" w:rsidR="00000000" w:rsidRPr="00000000">
              <w:rPr>
                <w:rtl w:val="0"/>
              </w:rPr>
              <w:t xml:space="preserve">80</w:t>
            </w:r>
          </w:p>
        </w:tc>
        <w:tc>
          <w:tcPr>
            <w:tcMar>
              <w:left w:w="0.0" w:type="dxa"/>
              <w:right w:w="0.0" w:type="dxa"/>
            </w:tcMar>
            <w:vAlign w:val="center"/>
          </w:tcPr>
          <w:p w:rsidR="00000000" w:rsidDel="00000000" w:rsidP="00000000" w:rsidRDefault="00000000" w:rsidRPr="00000000" w14:paraId="00000094">
            <w:pPr>
              <w:jc w:val="center"/>
              <w:rPr/>
            </w:pPr>
            <w:r w:rsidDel="00000000" w:rsidR="00000000" w:rsidRPr="00000000">
              <w:rPr>
                <w:rtl w:val="0"/>
              </w:rPr>
              <w:t xml:space="preserve">307</w:t>
            </w:r>
          </w:p>
        </w:tc>
        <w:tc>
          <w:tcPr>
            <w:tcMar>
              <w:left w:w="0.0" w:type="dxa"/>
              <w:right w:w="0.0" w:type="dxa"/>
            </w:tcMar>
            <w:vAlign w:val="center"/>
          </w:tcPr>
          <w:p w:rsidR="00000000" w:rsidDel="00000000" w:rsidP="00000000" w:rsidRDefault="00000000" w:rsidRPr="00000000" w14:paraId="00000095">
            <w:pPr>
              <w:jc w:val="center"/>
              <w:rPr/>
            </w:pPr>
            <w:r w:rsidDel="00000000" w:rsidR="00000000" w:rsidRPr="00000000">
              <w:rPr>
                <w:rtl w:val="0"/>
              </w:rPr>
              <w:t xml:space="preserve">262</w:t>
            </w:r>
          </w:p>
        </w:tc>
        <w:tc>
          <w:tcPr>
            <w:tcMar>
              <w:left w:w="0.0" w:type="dxa"/>
              <w:right w:w="0.0" w:type="dxa"/>
            </w:tcMar>
            <w:vAlign w:val="center"/>
          </w:tcPr>
          <w:p w:rsidR="00000000" w:rsidDel="00000000" w:rsidP="00000000" w:rsidRDefault="00000000" w:rsidRPr="00000000" w14:paraId="00000096">
            <w:pPr>
              <w:jc w:val="center"/>
              <w:rPr/>
            </w:pPr>
            <w:r w:rsidDel="00000000" w:rsidR="00000000" w:rsidRPr="00000000">
              <w:rPr>
                <w:rtl w:val="0"/>
              </w:rPr>
              <w:t xml:space="preserve">1,65</w:t>
            </w:r>
          </w:p>
        </w:tc>
        <w:tc>
          <w:tcPr>
            <w:tcMar>
              <w:left w:w="0.0" w:type="dxa"/>
              <w:right w:w="0.0" w:type="dxa"/>
            </w:tcMar>
            <w:vAlign w:val="center"/>
          </w:tcPr>
          <w:p w:rsidR="00000000" w:rsidDel="00000000" w:rsidP="00000000" w:rsidRDefault="00000000" w:rsidRPr="00000000" w14:paraId="00000097">
            <w:pPr>
              <w:jc w:val="center"/>
              <w:rPr/>
            </w:pPr>
            <w:r w:rsidDel="00000000" w:rsidR="00000000" w:rsidRPr="00000000">
              <w:rPr>
                <w:rtl w:val="0"/>
              </w:rPr>
              <w:t xml:space="preserve">2,69</w:t>
            </w:r>
          </w:p>
        </w:tc>
        <w:tc>
          <w:tcPr>
            <w:tcMar>
              <w:left w:w="0.0" w:type="dxa"/>
              <w:right w:w="0.0" w:type="dxa"/>
            </w:tcMar>
            <w:vAlign w:val="center"/>
          </w:tcPr>
          <w:p w:rsidR="00000000" w:rsidDel="00000000" w:rsidP="00000000" w:rsidRDefault="00000000" w:rsidRPr="00000000" w14:paraId="00000098">
            <w:pPr>
              <w:jc w:val="center"/>
              <w:rPr/>
            </w:pPr>
            <w:r w:rsidDel="00000000" w:rsidR="00000000" w:rsidRPr="00000000">
              <w:rPr>
                <w:rtl w:val="0"/>
              </w:rPr>
              <w:t xml:space="preserve">0,060</w:t>
            </w:r>
          </w:p>
        </w:tc>
        <w:tc>
          <w:tcPr>
            <w:tcMar>
              <w:left w:w="0.0" w:type="dxa"/>
              <w:right w:w="0.0" w:type="dxa"/>
            </w:tcMar>
            <w:vAlign w:val="center"/>
          </w:tcPr>
          <w:p w:rsidR="00000000" w:rsidDel="00000000" w:rsidP="00000000" w:rsidRDefault="00000000" w:rsidRPr="00000000" w14:paraId="00000099">
            <w:pPr>
              <w:jc w:val="center"/>
              <w:rPr/>
            </w:pPr>
            <w:r w:rsidDel="00000000" w:rsidR="00000000" w:rsidRPr="00000000">
              <w:rPr>
                <w:rtl w:val="0"/>
              </w:rPr>
              <w:t xml:space="preserve">0,33</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09A">
            <w:pPr>
              <w:rPr/>
            </w:pPr>
            <w:r w:rsidDel="00000000" w:rsidR="00000000" w:rsidRPr="00000000">
              <w:rPr>
                <w:rtl w:val="0"/>
              </w:rPr>
              <w:t xml:space="preserve">C</w:t>
            </w:r>
          </w:p>
        </w:tc>
        <w:tc>
          <w:tcPr>
            <w:tcBorders>
              <w:bottom w:color="000000" w:space="0" w:sz="4" w:val="single"/>
            </w:tcBorders>
            <w:tcMar>
              <w:left w:w="0.0" w:type="dxa"/>
              <w:right w:w="0.0" w:type="dxa"/>
            </w:tcMar>
            <w:vAlign w:val="center"/>
          </w:tcPr>
          <w:p w:rsidR="00000000" w:rsidDel="00000000" w:rsidP="00000000" w:rsidRDefault="00000000" w:rsidRPr="00000000" w14:paraId="0000009B">
            <w:pPr>
              <w:jc w:val="center"/>
              <w:rPr/>
            </w:pPr>
            <w:r w:rsidDel="00000000" w:rsidR="00000000" w:rsidRPr="00000000">
              <w:rPr>
                <w:rtl w:val="0"/>
              </w:rPr>
              <w:t xml:space="preserve">90-120</w:t>
            </w:r>
          </w:p>
        </w:tc>
        <w:tc>
          <w:tcPr>
            <w:tcBorders>
              <w:bottom w:color="000000" w:space="0" w:sz="4" w:val="single"/>
            </w:tcBorders>
            <w:tcMar>
              <w:left w:w="0.0" w:type="dxa"/>
              <w:right w:w="0.0" w:type="dxa"/>
            </w:tcMar>
            <w:vAlign w:val="center"/>
          </w:tcPr>
          <w:p w:rsidR="00000000" w:rsidDel="00000000" w:rsidP="00000000" w:rsidRDefault="00000000" w:rsidRPr="00000000" w14:paraId="0000009C">
            <w:pPr>
              <w:jc w:val="center"/>
              <w:rPr/>
            </w:pPr>
            <w:r w:rsidDel="00000000" w:rsidR="00000000" w:rsidRPr="00000000">
              <w:rPr>
                <w:rtl w:val="0"/>
              </w:rPr>
              <w:t xml:space="preserve">60</w:t>
            </w:r>
          </w:p>
        </w:tc>
        <w:tc>
          <w:tcPr>
            <w:tcBorders>
              <w:bottom w:color="000000" w:space="0" w:sz="4" w:val="single"/>
            </w:tcBorders>
            <w:tcMar>
              <w:left w:w="0.0" w:type="dxa"/>
              <w:right w:w="0.0" w:type="dxa"/>
            </w:tcMar>
            <w:vAlign w:val="center"/>
          </w:tcPr>
          <w:p w:rsidR="00000000" w:rsidDel="00000000" w:rsidP="00000000" w:rsidRDefault="00000000" w:rsidRPr="00000000" w14:paraId="0000009D">
            <w:pPr>
              <w:jc w:val="center"/>
              <w:rPr/>
            </w:pPr>
            <w:r w:rsidDel="00000000" w:rsidR="00000000" w:rsidRPr="00000000">
              <w:rPr>
                <w:rtl w:val="0"/>
              </w:rPr>
              <w:t xml:space="preserve">298</w:t>
            </w:r>
          </w:p>
        </w:tc>
        <w:tc>
          <w:tcPr>
            <w:tcBorders>
              <w:bottom w:color="000000" w:space="0" w:sz="4" w:val="single"/>
            </w:tcBorders>
            <w:tcMar>
              <w:left w:w="0.0" w:type="dxa"/>
              <w:right w:w="0.0" w:type="dxa"/>
            </w:tcMar>
            <w:vAlign w:val="center"/>
          </w:tcPr>
          <w:p w:rsidR="00000000" w:rsidDel="00000000" w:rsidP="00000000" w:rsidRDefault="00000000" w:rsidRPr="00000000" w14:paraId="0000009E">
            <w:pPr>
              <w:jc w:val="center"/>
              <w:rPr/>
            </w:pPr>
            <w:r w:rsidDel="00000000" w:rsidR="00000000" w:rsidRPr="00000000">
              <w:rPr>
                <w:rtl w:val="0"/>
              </w:rPr>
              <w:t xml:space="preserve">282</w:t>
            </w:r>
          </w:p>
        </w:tc>
        <w:tc>
          <w:tcPr>
            <w:tcBorders>
              <w:bottom w:color="000000" w:space="0" w:sz="4" w:val="single"/>
            </w:tcBorders>
            <w:tcMar>
              <w:left w:w="0.0" w:type="dxa"/>
              <w:right w:w="0.0" w:type="dxa"/>
            </w:tcMar>
            <w:vAlign w:val="center"/>
          </w:tcPr>
          <w:p w:rsidR="00000000" w:rsidDel="00000000" w:rsidP="00000000" w:rsidRDefault="00000000" w:rsidRPr="00000000" w14:paraId="0000009F">
            <w:pPr>
              <w:jc w:val="center"/>
              <w:rPr/>
            </w:pPr>
            <w:r w:rsidDel="00000000" w:rsidR="00000000" w:rsidRPr="00000000">
              <w:rPr>
                <w:rtl w:val="0"/>
              </w:rPr>
              <w:t xml:space="preserve">1,55</w:t>
            </w:r>
          </w:p>
        </w:tc>
        <w:tc>
          <w:tcPr>
            <w:tcBorders>
              <w:bottom w:color="000000" w:space="0" w:sz="4" w:val="single"/>
            </w:tcBorders>
            <w:tcMar>
              <w:left w:w="0.0" w:type="dxa"/>
              <w:right w:w="0.0" w:type="dxa"/>
            </w:tcMar>
            <w:vAlign w:val="center"/>
          </w:tcPr>
          <w:p w:rsidR="00000000" w:rsidDel="00000000" w:rsidP="00000000" w:rsidRDefault="00000000" w:rsidRPr="00000000" w14:paraId="000000A0">
            <w:pPr>
              <w:jc w:val="center"/>
              <w:rPr/>
            </w:pPr>
            <w:r w:rsidDel="00000000" w:rsidR="00000000" w:rsidRPr="00000000">
              <w:rPr>
                <w:rtl w:val="0"/>
              </w:rPr>
              <w:t xml:space="preserve">2,76</w:t>
            </w:r>
          </w:p>
        </w:tc>
        <w:tc>
          <w:tcPr>
            <w:tcBorders>
              <w:bottom w:color="000000" w:space="0" w:sz="4" w:val="single"/>
            </w:tcBorders>
            <w:tcMar>
              <w:left w:w="0.0" w:type="dxa"/>
              <w:right w:w="0.0" w:type="dxa"/>
            </w:tcMar>
            <w:vAlign w:val="center"/>
          </w:tcPr>
          <w:p w:rsidR="00000000" w:rsidDel="00000000" w:rsidP="00000000" w:rsidRDefault="00000000" w:rsidRPr="00000000" w14:paraId="000000A1">
            <w:pPr>
              <w:jc w:val="center"/>
              <w:rPr/>
            </w:pPr>
            <w:r w:rsidDel="00000000" w:rsidR="00000000" w:rsidRPr="00000000">
              <w:rPr>
                <w:rtl w:val="0"/>
              </w:rPr>
              <w:t xml:space="preserve">0,040</w:t>
            </w:r>
          </w:p>
        </w:tc>
        <w:tc>
          <w:tcPr>
            <w:tcBorders>
              <w:bottom w:color="000000" w:space="0" w:sz="4" w:val="single"/>
            </w:tcBorders>
            <w:tcMar>
              <w:left w:w="0.0" w:type="dxa"/>
              <w:right w:w="0.0" w:type="dxa"/>
            </w:tcMar>
            <w:vAlign w:val="center"/>
          </w:tcPr>
          <w:p w:rsidR="00000000" w:rsidDel="00000000" w:rsidP="00000000" w:rsidRDefault="00000000" w:rsidRPr="00000000" w14:paraId="000000A2">
            <w:pPr>
              <w:jc w:val="center"/>
              <w:rPr/>
            </w:pPr>
            <w:r w:rsidDel="00000000" w:rsidR="00000000" w:rsidRPr="00000000">
              <w:rPr>
                <w:rtl w:val="0"/>
              </w:rPr>
              <w:t xml:space="preserve">0,40</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pacing w:line="480" w:lineRule="auto"/>
        <w:rPr/>
      </w:pPr>
      <w:r w:rsidDel="00000000" w:rsidR="00000000" w:rsidRPr="00000000">
        <w:rPr>
          <w:rtl w:val="0"/>
        </w:rPr>
        <w:t xml:space="preserve">Table 2: Chemical properties of the soil profile horizons.</w:t>
      </w:r>
    </w:p>
    <w:tbl>
      <w:tblPr>
        <w:tblStyle w:val="Table6"/>
        <w:tblW w:w="9147.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97"/>
        <w:gridCol w:w="1045"/>
        <w:gridCol w:w="814"/>
        <w:gridCol w:w="1006"/>
        <w:gridCol w:w="970"/>
        <w:gridCol w:w="1107"/>
        <w:gridCol w:w="1235"/>
        <w:gridCol w:w="909"/>
        <w:gridCol w:w="964"/>
        <w:tblGridChange w:id="0">
          <w:tblGrid>
            <w:gridCol w:w="1097"/>
            <w:gridCol w:w="1045"/>
            <w:gridCol w:w="814"/>
            <w:gridCol w:w="1006"/>
            <w:gridCol w:w="970"/>
            <w:gridCol w:w="1107"/>
            <w:gridCol w:w="1235"/>
            <w:gridCol w:w="909"/>
            <w:gridCol w:w="964"/>
          </w:tblGrid>
        </w:tblGridChange>
      </w:tblGrid>
      <w:tr>
        <w:tc>
          <w:tcPr>
            <w:vMerge w:val="restart"/>
            <w:tcBorders>
              <w:top w:color="000000" w:space="0" w:sz="4" w:val="single"/>
            </w:tcBorders>
            <w:tcMar>
              <w:left w:w="0.0" w:type="dxa"/>
              <w:right w:w="0.0" w:type="dxa"/>
            </w:tcMar>
            <w:vAlign w:val="center"/>
          </w:tcPr>
          <w:p w:rsidR="00000000" w:rsidDel="00000000" w:rsidP="00000000" w:rsidRDefault="00000000" w:rsidRPr="00000000" w14:paraId="000000A7">
            <w:pPr>
              <w:jc w:val="center"/>
              <w:rPr/>
            </w:pPr>
            <w:r w:rsidDel="00000000" w:rsidR="00000000" w:rsidRPr="00000000">
              <w:rPr>
                <w:rtl w:val="0"/>
              </w:rPr>
              <w:t xml:space="preserve">Horizon</w:t>
            </w:r>
          </w:p>
        </w:tc>
        <w:tc>
          <w:tcPr>
            <w:tcBorders>
              <w:top w:color="000000" w:space="0" w:sz="4" w:val="single"/>
            </w:tcBorders>
            <w:tcMar>
              <w:left w:w="0.0" w:type="dxa"/>
              <w:right w:w="0.0" w:type="dxa"/>
            </w:tcMar>
            <w:vAlign w:val="center"/>
          </w:tcPr>
          <w:p w:rsidR="00000000" w:rsidDel="00000000" w:rsidP="00000000" w:rsidRDefault="00000000" w:rsidRPr="00000000" w14:paraId="000000A8">
            <w:pPr>
              <w:jc w:val="center"/>
              <w:rPr/>
            </w:pPr>
            <w:r w:rsidDel="00000000" w:rsidR="00000000" w:rsidRPr="00000000">
              <w:rPr>
                <w:rtl w:val="0"/>
              </w:rPr>
              <w:t xml:space="preserve">Bounds</w:t>
            </w:r>
          </w:p>
        </w:tc>
        <w:tc>
          <w:tcPr>
            <w:tcBorders>
              <w:top w:color="000000" w:space="0" w:sz="4" w:val="single"/>
            </w:tcBorders>
            <w:tcMar>
              <w:left w:w="0.0" w:type="dxa"/>
              <w:right w:w="0.0" w:type="dxa"/>
            </w:tcMar>
            <w:vAlign w:val="center"/>
          </w:tcPr>
          <w:p w:rsidR="00000000" w:rsidDel="00000000" w:rsidP="00000000" w:rsidRDefault="00000000" w:rsidRPr="00000000" w14:paraId="000000A9">
            <w:pPr>
              <w:jc w:val="center"/>
              <w:rPr/>
            </w:pPr>
            <w:r w:rsidDel="00000000" w:rsidR="00000000" w:rsidRPr="00000000">
              <w:rPr>
                <w:rtl w:val="0"/>
              </w:rPr>
              <w:t xml:space="preserve">pH</w:t>
            </w:r>
          </w:p>
        </w:tc>
        <w:tc>
          <w:tcPr>
            <w:tcBorders>
              <w:top w:color="000000" w:space="0" w:sz="4" w:val="single"/>
            </w:tcBorders>
            <w:tcMar>
              <w:left w:w="0.0" w:type="dxa"/>
              <w:right w:w="0.0" w:type="dxa"/>
            </w:tcMar>
            <w:vAlign w:val="center"/>
          </w:tcPr>
          <w:p w:rsidR="00000000" w:rsidDel="00000000" w:rsidP="00000000" w:rsidRDefault="00000000" w:rsidRPr="00000000" w14:paraId="000000AA">
            <w:pPr>
              <w:jc w:val="center"/>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B">
            <w:pPr>
              <w:jc w:val="center"/>
              <w:rPr/>
            </w:pPr>
            <w:r w:rsidDel="00000000" w:rsidR="00000000" w:rsidRPr="00000000">
              <w:rPr>
                <w:rtl w:val="0"/>
              </w:rPr>
              <w:t xml:space="preserve">Mg</w:t>
            </w:r>
            <w:r w:rsidDel="00000000" w:rsidR="00000000" w:rsidRPr="00000000">
              <w:rPr>
                <w:vertAlign w:val="superscript"/>
                <w:rtl w:val="0"/>
              </w:rPr>
              <w:t xml:space="preserve">2+</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C">
            <w:pPr>
              <w:jc w:val="center"/>
              <w:rPr/>
            </w:pP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D">
            <w:pPr>
              <w:jc w:val="center"/>
              <w:rPr/>
            </w:pPr>
            <w:r w:rsidDel="00000000" w:rsidR="00000000" w:rsidRPr="00000000">
              <w:rPr>
                <w:rtl w:val="0"/>
              </w:rPr>
              <w:t xml:space="preserve">H+Al</w:t>
            </w:r>
          </w:p>
        </w:tc>
        <w:tc>
          <w:tcPr>
            <w:tcBorders>
              <w:top w:color="000000" w:space="0" w:sz="4" w:val="single"/>
            </w:tcBorders>
            <w:tcMar>
              <w:left w:w="0.0" w:type="dxa"/>
              <w:right w:w="0.0" w:type="dxa"/>
            </w:tcMar>
            <w:vAlign w:val="center"/>
          </w:tcPr>
          <w:p w:rsidR="00000000" w:rsidDel="00000000" w:rsidP="00000000" w:rsidRDefault="00000000" w:rsidRPr="00000000" w14:paraId="000000AE">
            <w:pPr>
              <w:jc w:val="center"/>
              <w:rPr/>
            </w:pPr>
            <w:r w:rsidDel="00000000" w:rsidR="00000000" w:rsidRPr="00000000">
              <w:rPr>
                <w:rtl w:val="0"/>
              </w:rPr>
              <w:t xml:space="preserve">P</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5</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F">
            <w:pPr>
              <w:jc w:val="center"/>
              <w:rPr/>
            </w:pPr>
            <w:r w:rsidDel="00000000" w:rsidR="00000000" w:rsidRPr="00000000">
              <w:rPr>
                <w:rtl w:val="0"/>
              </w:rPr>
              <w:t xml:space="preserve">Organic matter</w:t>
            </w:r>
          </w:p>
        </w:tc>
      </w:tr>
      <w:tr>
        <w:tc>
          <w:tcPr>
            <w:vMerge w:val="continue"/>
            <w:tcBorders>
              <w:top w:color="000000" w:space="0" w:sz="4" w:val="single"/>
            </w:tcBorders>
            <w:tcMar>
              <w:left w:w="0.0" w:type="dxa"/>
              <w:right w:w="0.0" w:type="dxa"/>
            </w:tcMar>
            <w:vAlign w:val="cente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B1">
            <w:pPr>
              <w:jc w:val="center"/>
              <w:rPr/>
            </w:pPr>
            <w:r w:rsidDel="00000000" w:rsidR="00000000" w:rsidRPr="00000000">
              <w:rPr>
                <w:rtl w:val="0"/>
              </w:rPr>
              <w:t xml:space="preserve">cm</w:t>
            </w:r>
          </w:p>
        </w:tc>
        <w:tc>
          <w:tcPr>
            <w:tcBorders>
              <w:bottom w:color="000000" w:space="0" w:sz="4" w:val="single"/>
            </w:tcBorders>
            <w:tcMar>
              <w:left w:w="0.0" w:type="dxa"/>
              <w:right w:w="0.0" w:type="dxa"/>
            </w:tcMar>
            <w:vAlign w:val="center"/>
          </w:tcPr>
          <w:p w:rsidR="00000000" w:rsidDel="00000000" w:rsidP="00000000" w:rsidRDefault="00000000" w:rsidRPr="00000000" w14:paraId="000000B2">
            <w:pPr>
              <w:jc w:val="center"/>
              <w:rPr/>
            </w:pPr>
            <w:r w:rsidDel="00000000" w:rsidR="00000000" w:rsidRPr="00000000">
              <w:rPr>
                <w:rtl w:val="0"/>
              </w:rPr>
              <w:t xml:space="preserve">-</w:t>
            </w:r>
          </w:p>
        </w:tc>
        <w:tc>
          <w:tcPr>
            <w:gridSpan w:val="4"/>
            <w:tcBorders>
              <w:bottom w:color="000000" w:space="0" w:sz="4" w:val="single"/>
            </w:tcBorders>
            <w:tcMar>
              <w:left w:w="0.0" w:type="dxa"/>
              <w:right w:w="0.0" w:type="dxa"/>
            </w:tcMar>
            <w:vAlign w:val="center"/>
          </w:tcPr>
          <w:p w:rsidR="00000000" w:rsidDel="00000000" w:rsidP="00000000" w:rsidRDefault="00000000" w:rsidRPr="00000000" w14:paraId="000000B3">
            <w:pPr>
              <w:jc w:val="center"/>
              <w:rPr/>
            </w:pPr>
            <w:r w:rsidDel="00000000" w:rsidR="00000000" w:rsidRPr="00000000">
              <w:rPr>
                <w:rtl w:val="0"/>
              </w:rPr>
              <w:t xml:space="preserve">----------------- cmol</w:t>
            </w:r>
            <w:r w:rsidDel="00000000" w:rsidR="00000000" w:rsidRPr="00000000">
              <w:rPr>
                <w:vertAlign w:val="subscript"/>
                <w:rtl w:val="0"/>
              </w:rPr>
              <w:t xml:space="preserve">c</w:t>
            </w:r>
            <w:r w:rsidDel="00000000" w:rsidR="00000000" w:rsidRPr="00000000">
              <w:rPr>
                <w:rtl w:val="0"/>
              </w:rPr>
              <w:t xml:space="preserve"> kg</w:t>
            </w:r>
            <w:r w:rsidDel="00000000" w:rsidR="00000000" w:rsidRPr="00000000">
              <w:rPr>
                <w:vertAlign w:val="superscript"/>
                <w:rtl w:val="0"/>
              </w:rPr>
              <w:t xml:space="preserve">-1</w:t>
            </w:r>
            <w:r w:rsidDel="00000000" w:rsidR="00000000" w:rsidRPr="00000000">
              <w:rPr>
                <w:rtl w:val="0"/>
              </w:rPr>
              <w:t xml:space="preserve"> ----------------</w:t>
            </w:r>
          </w:p>
        </w:tc>
        <w:tc>
          <w:tcPr>
            <w:tcBorders>
              <w:bottom w:color="000000" w:space="0" w:sz="4" w:val="single"/>
            </w:tcBorders>
            <w:tcMar>
              <w:left w:w="0.0" w:type="dxa"/>
              <w:right w:w="0.0" w:type="dxa"/>
            </w:tcMar>
            <w:vAlign w:val="center"/>
          </w:tcPr>
          <w:p w:rsidR="00000000" w:rsidDel="00000000" w:rsidP="00000000" w:rsidRDefault="00000000" w:rsidRPr="00000000" w14:paraId="000000B7">
            <w:pPr>
              <w:jc w:val="center"/>
              <w:rPr/>
            </w:pPr>
            <w:r w:rsidDel="00000000" w:rsidR="00000000" w:rsidRPr="00000000">
              <w:rPr>
                <w:rtl w:val="0"/>
              </w:rPr>
              <w:t xml:space="preserve">mg L</w:t>
            </w:r>
            <w:r w:rsidDel="00000000" w:rsidR="00000000" w:rsidRPr="00000000">
              <w:rPr>
                <w:vertAlign w:val="superscript"/>
                <w:rtl w:val="0"/>
              </w:rPr>
              <w:t xml:space="preserve">-1</w:t>
            </w: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B8">
            <w:pPr>
              <w:jc w:val="center"/>
              <w:rPr/>
            </w:pP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r>
          </w:p>
        </w:tc>
      </w:tr>
      <w:tr>
        <w:tc>
          <w:tcPr>
            <w:tcBorders>
              <w:top w:color="000000" w:space="0" w:sz="4" w:val="single"/>
            </w:tcBorders>
            <w:tcMar>
              <w:left w:w="0.0" w:type="dxa"/>
              <w:right w:w="0.0" w:type="dxa"/>
            </w:tcMar>
            <w:vAlign w:val="center"/>
          </w:tcPr>
          <w:p w:rsidR="00000000" w:rsidDel="00000000" w:rsidP="00000000" w:rsidRDefault="00000000" w:rsidRPr="00000000" w14:paraId="000000B9">
            <w:pPr>
              <w:rPr/>
            </w:pPr>
            <w:r w:rsidDel="00000000" w:rsidR="00000000" w:rsidRPr="00000000">
              <w:rPr>
                <w:rtl w:val="0"/>
              </w:rPr>
              <w:t xml:space="preserve">A</w:t>
            </w:r>
          </w:p>
        </w:tc>
        <w:tc>
          <w:tcPr>
            <w:tcBorders>
              <w:top w:color="000000" w:space="0" w:sz="4" w:val="single"/>
            </w:tcBorders>
            <w:tcMar>
              <w:left w:w="0.0" w:type="dxa"/>
              <w:right w:w="0.0" w:type="dxa"/>
            </w:tcMar>
            <w:vAlign w:val="center"/>
          </w:tcPr>
          <w:p w:rsidR="00000000" w:rsidDel="00000000" w:rsidP="00000000" w:rsidRDefault="00000000" w:rsidRPr="00000000" w14:paraId="000000BA">
            <w:pPr>
              <w:jc w:val="center"/>
              <w:rPr/>
            </w:pPr>
            <w:r w:rsidDel="00000000" w:rsidR="00000000" w:rsidRPr="00000000">
              <w:rPr>
                <w:rtl w:val="0"/>
              </w:rPr>
              <w:t xml:space="preserve">0-40</w:t>
            </w:r>
          </w:p>
        </w:tc>
        <w:tc>
          <w:tcPr>
            <w:tcBorders>
              <w:top w:color="000000" w:space="0" w:sz="4" w:val="single"/>
            </w:tcBorders>
            <w:tcMar>
              <w:left w:w="0.0" w:type="dxa"/>
              <w:right w:w="0.0" w:type="dxa"/>
            </w:tcMar>
            <w:vAlign w:val="center"/>
          </w:tcPr>
          <w:p w:rsidR="00000000" w:rsidDel="00000000" w:rsidP="00000000" w:rsidRDefault="00000000" w:rsidRPr="00000000" w14:paraId="000000BB">
            <w:pPr>
              <w:jc w:val="center"/>
              <w:rPr/>
            </w:pPr>
            <w:r w:rsidDel="00000000" w:rsidR="00000000" w:rsidRPr="00000000">
              <w:rPr>
                <w:rtl w:val="0"/>
              </w:rPr>
              <w:t xml:space="preserve">4,6</w:t>
            </w:r>
          </w:p>
        </w:tc>
        <w:tc>
          <w:tcPr>
            <w:tcBorders>
              <w:top w:color="000000" w:space="0" w:sz="4" w:val="single"/>
            </w:tcBorders>
            <w:tcMar>
              <w:left w:w="0.0" w:type="dxa"/>
              <w:right w:w="0.0" w:type="dxa"/>
            </w:tcMar>
            <w:vAlign w:val="center"/>
          </w:tcPr>
          <w:p w:rsidR="00000000" w:rsidDel="00000000" w:rsidP="00000000" w:rsidRDefault="00000000" w:rsidRPr="00000000" w14:paraId="000000BC">
            <w:pPr>
              <w:jc w:val="center"/>
              <w:rPr/>
            </w:pPr>
            <w:r w:rsidDel="00000000" w:rsidR="00000000" w:rsidRPr="00000000">
              <w:rPr>
                <w:rtl w:val="0"/>
              </w:rPr>
              <w:t xml:space="preserve">2,00</w:t>
            </w:r>
          </w:p>
        </w:tc>
        <w:tc>
          <w:tcPr>
            <w:tcBorders>
              <w:top w:color="000000" w:space="0" w:sz="4" w:val="single"/>
            </w:tcBorders>
            <w:tcMar>
              <w:left w:w="0.0" w:type="dxa"/>
              <w:right w:w="0.0" w:type="dxa"/>
            </w:tcMar>
            <w:vAlign w:val="center"/>
          </w:tcPr>
          <w:p w:rsidR="00000000" w:rsidDel="00000000" w:rsidP="00000000" w:rsidRDefault="00000000" w:rsidRPr="00000000" w14:paraId="000000BD">
            <w:pPr>
              <w:jc w:val="center"/>
              <w:rPr/>
            </w:pPr>
            <w:r w:rsidDel="00000000" w:rsidR="00000000" w:rsidRPr="00000000">
              <w:rPr>
                <w:rtl w:val="0"/>
              </w:rPr>
              <w:t xml:space="preserve">0,35</w:t>
            </w:r>
          </w:p>
        </w:tc>
        <w:tc>
          <w:tcPr>
            <w:tcBorders>
              <w:top w:color="000000" w:space="0" w:sz="4" w:val="single"/>
            </w:tcBorders>
            <w:tcMar>
              <w:left w:w="0.0" w:type="dxa"/>
              <w:right w:w="0.0" w:type="dxa"/>
            </w:tcMar>
            <w:vAlign w:val="center"/>
          </w:tcPr>
          <w:p w:rsidR="00000000" w:rsidDel="00000000" w:rsidP="00000000" w:rsidRDefault="00000000" w:rsidRPr="00000000" w14:paraId="000000BE">
            <w:pPr>
              <w:jc w:val="center"/>
              <w:rPr/>
            </w:pPr>
            <w:r w:rsidDel="00000000" w:rsidR="00000000" w:rsidRPr="00000000">
              <w:rPr>
                <w:rtl w:val="0"/>
              </w:rPr>
              <w:t xml:space="preserve">0,05</w:t>
            </w:r>
          </w:p>
        </w:tc>
        <w:tc>
          <w:tcPr>
            <w:tcBorders>
              <w:top w:color="000000" w:space="0" w:sz="4" w:val="single"/>
            </w:tcBorders>
            <w:tcMar>
              <w:left w:w="0.0" w:type="dxa"/>
              <w:right w:w="0.0" w:type="dxa"/>
            </w:tcMar>
            <w:vAlign w:val="center"/>
          </w:tcPr>
          <w:p w:rsidR="00000000" w:rsidDel="00000000" w:rsidP="00000000" w:rsidRDefault="00000000" w:rsidRPr="00000000" w14:paraId="000000BF">
            <w:pPr>
              <w:jc w:val="center"/>
              <w:rPr/>
            </w:pPr>
            <w:r w:rsidDel="00000000" w:rsidR="00000000" w:rsidRPr="00000000">
              <w:rPr>
                <w:rtl w:val="0"/>
              </w:rPr>
              <w:t xml:space="preserve">2,20</w:t>
            </w:r>
          </w:p>
        </w:tc>
        <w:tc>
          <w:tcPr>
            <w:tcBorders>
              <w:top w:color="000000" w:space="0" w:sz="4" w:val="single"/>
            </w:tcBorders>
            <w:tcMar>
              <w:left w:w="0.0" w:type="dxa"/>
              <w:right w:w="0.0" w:type="dxa"/>
            </w:tcMar>
            <w:vAlign w:val="center"/>
          </w:tcPr>
          <w:p w:rsidR="00000000" w:rsidDel="00000000" w:rsidP="00000000" w:rsidRDefault="00000000" w:rsidRPr="00000000" w14:paraId="000000C0">
            <w:pPr>
              <w:jc w:val="center"/>
              <w:rPr/>
            </w:pPr>
            <w:r w:rsidDel="00000000" w:rsidR="00000000" w:rsidRPr="00000000">
              <w:rPr>
                <w:rtl w:val="0"/>
              </w:rPr>
              <w:t xml:space="preserve">1,5</w:t>
            </w:r>
          </w:p>
        </w:tc>
        <w:tc>
          <w:tcPr>
            <w:tcBorders>
              <w:top w:color="000000" w:space="0" w:sz="4" w:val="single"/>
            </w:tcBorders>
            <w:tcMar>
              <w:left w:w="0.0" w:type="dxa"/>
              <w:right w:w="0.0" w:type="dxa"/>
            </w:tcMar>
            <w:vAlign w:val="center"/>
          </w:tcPr>
          <w:p w:rsidR="00000000" w:rsidDel="00000000" w:rsidP="00000000" w:rsidRDefault="00000000" w:rsidRPr="00000000" w14:paraId="000000C1">
            <w:pPr>
              <w:jc w:val="center"/>
              <w:rPr/>
            </w:pPr>
            <w:r w:rsidDel="00000000" w:rsidR="00000000" w:rsidRPr="00000000">
              <w:rPr>
                <w:rtl w:val="0"/>
              </w:rPr>
              <w:t xml:space="preserve">12</w:t>
            </w:r>
          </w:p>
        </w:tc>
      </w:tr>
      <w:tr>
        <w:tc>
          <w:tcPr>
            <w:tcMar>
              <w:left w:w="0.0" w:type="dxa"/>
              <w:right w:w="0.0" w:type="dxa"/>
            </w:tcMar>
            <w:vAlign w:val="center"/>
          </w:tcPr>
          <w:p w:rsidR="00000000" w:rsidDel="00000000" w:rsidP="00000000" w:rsidRDefault="00000000" w:rsidRPr="00000000" w14:paraId="000000C2">
            <w:pPr>
              <w:rPr/>
            </w:pPr>
            <w:r w:rsidDel="00000000" w:rsidR="00000000" w:rsidRPr="00000000">
              <w:rPr>
                <w:rtl w:val="0"/>
              </w:rPr>
              <w:t xml:space="preserve">E</w:t>
            </w:r>
          </w:p>
        </w:tc>
        <w:tc>
          <w:tcPr>
            <w:tcMar>
              <w:left w:w="0.0" w:type="dxa"/>
              <w:right w:w="0.0" w:type="dxa"/>
            </w:tcMar>
            <w:vAlign w:val="center"/>
          </w:tcPr>
          <w:p w:rsidR="00000000" w:rsidDel="00000000" w:rsidP="00000000" w:rsidRDefault="00000000" w:rsidRPr="00000000" w14:paraId="000000C3">
            <w:pPr>
              <w:jc w:val="center"/>
              <w:rPr/>
            </w:pPr>
            <w:r w:rsidDel="00000000" w:rsidR="00000000" w:rsidRPr="00000000">
              <w:rPr>
                <w:rtl w:val="0"/>
              </w:rPr>
              <w:t xml:space="preserve">40-60</w:t>
            </w:r>
          </w:p>
        </w:tc>
        <w:tc>
          <w:tcPr>
            <w:tcMar>
              <w:left w:w="0.0" w:type="dxa"/>
              <w:right w:w="0.0" w:type="dxa"/>
            </w:tcMar>
            <w:vAlign w:val="center"/>
          </w:tcPr>
          <w:p w:rsidR="00000000" w:rsidDel="00000000" w:rsidP="00000000" w:rsidRDefault="00000000" w:rsidRPr="00000000" w14:paraId="000000C4">
            <w:pPr>
              <w:jc w:val="center"/>
              <w:rPr/>
            </w:pPr>
            <w:r w:rsidDel="00000000" w:rsidR="00000000" w:rsidRPr="00000000">
              <w:rPr>
                <w:rtl w:val="0"/>
              </w:rPr>
              <w:t xml:space="preserve">4,5</w:t>
            </w:r>
          </w:p>
        </w:tc>
        <w:tc>
          <w:tcPr>
            <w:tcMar>
              <w:left w:w="0.0" w:type="dxa"/>
              <w:right w:w="0.0" w:type="dxa"/>
            </w:tcMar>
            <w:vAlign w:val="center"/>
          </w:tcPr>
          <w:p w:rsidR="00000000" w:rsidDel="00000000" w:rsidP="00000000" w:rsidRDefault="00000000" w:rsidRPr="00000000" w14:paraId="000000C5">
            <w:pPr>
              <w:jc w:val="center"/>
              <w:rPr/>
            </w:pPr>
            <w:r w:rsidDel="00000000" w:rsidR="00000000" w:rsidRPr="00000000">
              <w:rPr>
                <w:rtl w:val="0"/>
              </w:rPr>
              <w:t xml:space="preserve">1,90</w:t>
            </w:r>
          </w:p>
        </w:tc>
        <w:tc>
          <w:tcPr>
            <w:tcMar>
              <w:left w:w="0.0" w:type="dxa"/>
              <w:right w:w="0.0" w:type="dxa"/>
            </w:tcMar>
            <w:vAlign w:val="center"/>
          </w:tcPr>
          <w:p w:rsidR="00000000" w:rsidDel="00000000" w:rsidP="00000000" w:rsidRDefault="00000000" w:rsidRPr="00000000" w14:paraId="000000C6">
            <w:pPr>
              <w:jc w:val="center"/>
              <w:rPr/>
            </w:pPr>
            <w:r w:rsidDel="00000000" w:rsidR="00000000" w:rsidRPr="00000000">
              <w:rPr>
                <w:rtl w:val="0"/>
              </w:rPr>
              <w:t xml:space="preserve">0,25</w:t>
            </w:r>
          </w:p>
        </w:tc>
        <w:tc>
          <w:tcPr>
            <w:tcMar>
              <w:left w:w="0.0" w:type="dxa"/>
              <w:right w:w="0.0" w:type="dxa"/>
            </w:tcMar>
            <w:vAlign w:val="center"/>
          </w:tcPr>
          <w:p w:rsidR="00000000" w:rsidDel="00000000" w:rsidP="00000000" w:rsidRDefault="00000000" w:rsidRPr="00000000" w14:paraId="000000C7">
            <w:pPr>
              <w:jc w:val="center"/>
              <w:rPr/>
            </w:pPr>
            <w:r w:rsidDel="00000000" w:rsidR="00000000" w:rsidRPr="00000000">
              <w:rPr>
                <w:rtl w:val="0"/>
              </w:rPr>
              <w:t xml:space="preserve">0,07</w:t>
            </w:r>
          </w:p>
        </w:tc>
        <w:tc>
          <w:tcPr>
            <w:tcMar>
              <w:left w:w="0.0" w:type="dxa"/>
              <w:right w:w="0.0" w:type="dxa"/>
            </w:tcMar>
            <w:vAlign w:val="center"/>
          </w:tcPr>
          <w:p w:rsidR="00000000" w:rsidDel="00000000" w:rsidP="00000000" w:rsidRDefault="00000000" w:rsidRPr="00000000" w14:paraId="000000C8">
            <w:pPr>
              <w:jc w:val="center"/>
              <w:rPr/>
            </w:pPr>
            <w:r w:rsidDel="00000000" w:rsidR="00000000" w:rsidRPr="00000000">
              <w:rPr>
                <w:rtl w:val="0"/>
              </w:rPr>
              <w:t xml:space="preserve">1,37</w:t>
            </w:r>
          </w:p>
        </w:tc>
        <w:tc>
          <w:tcPr>
            <w:tcMar>
              <w:left w:w="0.0" w:type="dxa"/>
              <w:right w:w="0.0" w:type="dxa"/>
            </w:tcMar>
            <w:vAlign w:val="center"/>
          </w:tcPr>
          <w:p w:rsidR="00000000" w:rsidDel="00000000" w:rsidP="00000000" w:rsidRDefault="00000000" w:rsidRPr="00000000" w14:paraId="000000C9">
            <w:pPr>
              <w:jc w:val="center"/>
              <w:rPr/>
            </w:pPr>
            <w:r w:rsidDel="00000000" w:rsidR="00000000" w:rsidRPr="00000000">
              <w:rPr>
                <w:rtl w:val="0"/>
              </w:rPr>
              <w:t xml:space="preserve">0,7</w:t>
            </w:r>
          </w:p>
        </w:tc>
        <w:tc>
          <w:tcPr>
            <w:tcMar>
              <w:left w:w="0.0" w:type="dxa"/>
              <w:right w:w="0.0" w:type="dxa"/>
            </w:tcMar>
            <w:vAlign w:val="center"/>
          </w:tcPr>
          <w:p w:rsidR="00000000" w:rsidDel="00000000" w:rsidP="00000000" w:rsidRDefault="00000000" w:rsidRPr="00000000" w14:paraId="000000CA">
            <w:pPr>
              <w:jc w:val="center"/>
              <w:rPr/>
            </w:pPr>
            <w:r w:rsidDel="00000000" w:rsidR="00000000" w:rsidRPr="00000000">
              <w:rPr>
                <w:rtl w:val="0"/>
              </w:rPr>
              <w:t xml:space="preserve">6</w:t>
            </w:r>
          </w:p>
        </w:tc>
      </w:tr>
      <w:tr>
        <w:tc>
          <w:tcPr>
            <w:tcMar>
              <w:left w:w="0.0" w:type="dxa"/>
              <w:right w:w="0.0" w:type="dxa"/>
            </w:tcMar>
            <w:vAlign w:val="center"/>
          </w:tcPr>
          <w:p w:rsidR="00000000" w:rsidDel="00000000" w:rsidP="00000000" w:rsidRDefault="00000000" w:rsidRPr="00000000" w14:paraId="000000CB">
            <w:pPr>
              <w:rPr/>
            </w:pPr>
            <w:r w:rsidDel="00000000" w:rsidR="00000000" w:rsidRPr="00000000">
              <w:rPr>
                <w:rtl w:val="0"/>
              </w:rPr>
              <w:t xml:space="preserve">Bt</w:t>
            </w:r>
          </w:p>
        </w:tc>
        <w:tc>
          <w:tcPr>
            <w:tcMar>
              <w:left w:w="0.0" w:type="dxa"/>
              <w:right w:w="0.0" w:type="dxa"/>
            </w:tcMar>
            <w:vAlign w:val="center"/>
          </w:tcPr>
          <w:p w:rsidR="00000000" w:rsidDel="00000000" w:rsidP="00000000" w:rsidRDefault="00000000" w:rsidRPr="00000000" w14:paraId="000000CC">
            <w:pPr>
              <w:jc w:val="center"/>
              <w:rPr/>
            </w:pPr>
            <w:r w:rsidDel="00000000" w:rsidR="00000000" w:rsidRPr="00000000">
              <w:rPr>
                <w:rtl w:val="0"/>
              </w:rPr>
              <w:t xml:space="preserve">60-90</w:t>
            </w:r>
          </w:p>
        </w:tc>
        <w:tc>
          <w:tcPr>
            <w:tcMar>
              <w:left w:w="0.0" w:type="dxa"/>
              <w:right w:w="0.0" w:type="dxa"/>
            </w:tcMar>
            <w:vAlign w:val="center"/>
          </w:tcPr>
          <w:p w:rsidR="00000000" w:rsidDel="00000000" w:rsidP="00000000" w:rsidRDefault="00000000" w:rsidRPr="00000000" w14:paraId="000000CD">
            <w:pPr>
              <w:jc w:val="center"/>
              <w:rPr/>
            </w:pPr>
            <w:r w:rsidDel="00000000" w:rsidR="00000000" w:rsidRPr="00000000">
              <w:rPr>
                <w:rtl w:val="0"/>
              </w:rPr>
              <w:t xml:space="preserve">4,6</w:t>
            </w:r>
          </w:p>
        </w:tc>
        <w:tc>
          <w:tcPr>
            <w:tcMar>
              <w:left w:w="0.0" w:type="dxa"/>
              <w:right w:w="0.0" w:type="dxa"/>
            </w:tcMar>
            <w:vAlign w:val="center"/>
          </w:tcPr>
          <w:p w:rsidR="00000000" w:rsidDel="00000000" w:rsidP="00000000" w:rsidRDefault="00000000" w:rsidRPr="00000000" w14:paraId="000000CE">
            <w:pPr>
              <w:jc w:val="center"/>
              <w:rPr/>
            </w:pPr>
            <w:r w:rsidDel="00000000" w:rsidR="00000000" w:rsidRPr="00000000">
              <w:rPr>
                <w:rtl w:val="0"/>
              </w:rPr>
              <w:t xml:space="preserve">2,85</w:t>
            </w:r>
          </w:p>
        </w:tc>
        <w:tc>
          <w:tcPr>
            <w:tcMar>
              <w:left w:w="0.0" w:type="dxa"/>
              <w:right w:w="0.0" w:type="dxa"/>
            </w:tcMar>
            <w:vAlign w:val="center"/>
          </w:tcPr>
          <w:p w:rsidR="00000000" w:rsidDel="00000000" w:rsidP="00000000" w:rsidRDefault="00000000" w:rsidRPr="00000000" w14:paraId="000000CF">
            <w:pPr>
              <w:jc w:val="center"/>
              <w:rPr/>
            </w:pPr>
            <w:r w:rsidDel="00000000" w:rsidR="00000000" w:rsidRPr="00000000">
              <w:rPr>
                <w:rtl w:val="0"/>
              </w:rPr>
              <w:t xml:space="preserve">0,80</w:t>
            </w:r>
          </w:p>
        </w:tc>
        <w:tc>
          <w:tcPr>
            <w:tcMar>
              <w:left w:w="0.0" w:type="dxa"/>
              <w:right w:w="0.0" w:type="dxa"/>
            </w:tcMar>
            <w:vAlign w:val="center"/>
          </w:tcPr>
          <w:p w:rsidR="00000000" w:rsidDel="00000000" w:rsidP="00000000" w:rsidRDefault="00000000" w:rsidRPr="00000000" w14:paraId="000000D0">
            <w:pPr>
              <w:jc w:val="center"/>
              <w:rPr/>
            </w:pPr>
            <w:r w:rsidDel="00000000" w:rsidR="00000000" w:rsidRPr="00000000">
              <w:rPr>
                <w:rtl w:val="0"/>
              </w:rPr>
              <w:t xml:space="preserve">0,04</w:t>
            </w:r>
          </w:p>
        </w:tc>
        <w:tc>
          <w:tcPr>
            <w:tcMar>
              <w:left w:w="0.0" w:type="dxa"/>
              <w:right w:w="0.0" w:type="dxa"/>
            </w:tcMar>
            <w:vAlign w:val="center"/>
          </w:tcPr>
          <w:p w:rsidR="00000000" w:rsidDel="00000000" w:rsidP="00000000" w:rsidRDefault="00000000" w:rsidRPr="00000000" w14:paraId="000000D1">
            <w:pPr>
              <w:jc w:val="center"/>
              <w:rPr/>
            </w:pPr>
            <w:r w:rsidDel="00000000" w:rsidR="00000000" w:rsidRPr="00000000">
              <w:rPr>
                <w:rtl w:val="0"/>
              </w:rPr>
              <w:t xml:space="preserve">2,51</w:t>
            </w:r>
          </w:p>
        </w:tc>
        <w:tc>
          <w:tcPr>
            <w:tcMar>
              <w:left w:w="0.0" w:type="dxa"/>
              <w:right w:w="0.0" w:type="dxa"/>
            </w:tcMar>
            <w:vAlign w:val="center"/>
          </w:tcPr>
          <w:p w:rsidR="00000000" w:rsidDel="00000000" w:rsidP="00000000" w:rsidRDefault="00000000" w:rsidRPr="00000000" w14:paraId="000000D2">
            <w:pPr>
              <w:jc w:val="center"/>
              <w:rPr/>
            </w:pPr>
            <w:r w:rsidDel="00000000" w:rsidR="00000000" w:rsidRPr="00000000">
              <w:rPr>
                <w:rtl w:val="0"/>
              </w:rPr>
              <w:t xml:space="preserve">0,7</w:t>
            </w:r>
          </w:p>
        </w:tc>
        <w:tc>
          <w:tcPr>
            <w:tcMar>
              <w:left w:w="0.0" w:type="dxa"/>
              <w:right w:w="0.0" w:type="dxa"/>
            </w:tcMar>
            <w:vAlign w:val="center"/>
          </w:tcPr>
          <w:p w:rsidR="00000000" w:rsidDel="00000000" w:rsidP="00000000" w:rsidRDefault="00000000" w:rsidRPr="00000000" w14:paraId="000000D3">
            <w:pPr>
              <w:jc w:val="center"/>
              <w:rPr/>
            </w:pPr>
            <w:r w:rsidDel="00000000" w:rsidR="00000000" w:rsidRPr="00000000">
              <w:rPr>
                <w:rtl w:val="0"/>
              </w:rPr>
              <w:t xml:space="preserve">4</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0D4">
            <w:pPr>
              <w:rPr/>
            </w:pPr>
            <w:r w:rsidDel="00000000" w:rsidR="00000000" w:rsidRPr="00000000">
              <w:rPr>
                <w:rtl w:val="0"/>
              </w:rPr>
              <w:t xml:space="preserve">C</w:t>
            </w:r>
          </w:p>
        </w:tc>
        <w:tc>
          <w:tcPr>
            <w:tcBorders>
              <w:bottom w:color="000000" w:space="0" w:sz="4" w:val="single"/>
            </w:tcBorders>
            <w:tcMar>
              <w:left w:w="0.0" w:type="dxa"/>
              <w:right w:w="0.0" w:type="dxa"/>
            </w:tcMar>
            <w:vAlign w:val="center"/>
          </w:tcPr>
          <w:p w:rsidR="00000000" w:rsidDel="00000000" w:rsidP="00000000" w:rsidRDefault="00000000" w:rsidRPr="00000000" w14:paraId="000000D5">
            <w:pPr>
              <w:jc w:val="center"/>
              <w:rPr/>
            </w:pPr>
            <w:r w:rsidDel="00000000" w:rsidR="00000000" w:rsidRPr="00000000">
              <w:rPr>
                <w:rtl w:val="0"/>
              </w:rPr>
              <w:t xml:space="preserve">90-120</w:t>
            </w:r>
          </w:p>
        </w:tc>
        <w:tc>
          <w:tcPr>
            <w:tcBorders>
              <w:bottom w:color="000000" w:space="0" w:sz="4" w:val="single"/>
            </w:tcBorders>
            <w:tcMar>
              <w:left w:w="0.0" w:type="dxa"/>
              <w:right w:w="0.0" w:type="dxa"/>
            </w:tcMar>
            <w:vAlign w:val="center"/>
          </w:tcPr>
          <w:p w:rsidR="00000000" w:rsidDel="00000000" w:rsidP="00000000" w:rsidRDefault="00000000" w:rsidRPr="00000000" w14:paraId="000000D6">
            <w:pPr>
              <w:jc w:val="center"/>
              <w:rPr/>
            </w:pPr>
            <w:r w:rsidDel="00000000" w:rsidR="00000000" w:rsidRPr="00000000">
              <w:rPr>
                <w:rtl w:val="0"/>
              </w:rPr>
              <w:t xml:space="preserve">4,7</w:t>
            </w:r>
          </w:p>
        </w:tc>
        <w:tc>
          <w:tcPr>
            <w:tcBorders>
              <w:bottom w:color="000000" w:space="0" w:sz="4" w:val="single"/>
            </w:tcBorders>
            <w:tcMar>
              <w:left w:w="0.0" w:type="dxa"/>
              <w:right w:w="0.0" w:type="dxa"/>
            </w:tcMar>
            <w:vAlign w:val="center"/>
          </w:tcPr>
          <w:p w:rsidR="00000000" w:rsidDel="00000000" w:rsidP="00000000" w:rsidRDefault="00000000" w:rsidRPr="00000000" w14:paraId="000000D7">
            <w:pPr>
              <w:jc w:val="center"/>
              <w:rPr/>
            </w:pPr>
            <w:r w:rsidDel="00000000" w:rsidR="00000000" w:rsidRPr="00000000">
              <w:rPr>
                <w:rtl w:val="0"/>
              </w:rPr>
              <w:t xml:space="preserve">2,35</w:t>
            </w:r>
          </w:p>
        </w:tc>
        <w:tc>
          <w:tcPr>
            <w:tcBorders>
              <w:bottom w:color="000000" w:space="0" w:sz="4" w:val="single"/>
            </w:tcBorders>
            <w:tcMar>
              <w:left w:w="0.0" w:type="dxa"/>
              <w:right w:w="0.0" w:type="dxa"/>
            </w:tcMar>
            <w:vAlign w:val="center"/>
          </w:tcPr>
          <w:p w:rsidR="00000000" w:rsidDel="00000000" w:rsidP="00000000" w:rsidRDefault="00000000" w:rsidRPr="00000000" w14:paraId="000000D8">
            <w:pPr>
              <w:jc w:val="center"/>
              <w:rPr/>
            </w:pPr>
            <w:r w:rsidDel="00000000" w:rsidR="00000000" w:rsidRPr="00000000">
              <w:rPr>
                <w:rtl w:val="0"/>
              </w:rPr>
              <w:t xml:space="preserve">1,50</w:t>
            </w:r>
          </w:p>
        </w:tc>
        <w:tc>
          <w:tcPr>
            <w:tcBorders>
              <w:bottom w:color="000000" w:space="0" w:sz="4" w:val="single"/>
            </w:tcBorders>
            <w:tcMar>
              <w:left w:w="0.0" w:type="dxa"/>
              <w:right w:w="0.0" w:type="dxa"/>
            </w:tcMar>
            <w:vAlign w:val="center"/>
          </w:tcPr>
          <w:p w:rsidR="00000000" w:rsidDel="00000000" w:rsidP="00000000" w:rsidRDefault="00000000" w:rsidRPr="00000000" w14:paraId="000000D9">
            <w:pPr>
              <w:jc w:val="center"/>
              <w:rPr/>
            </w:pPr>
            <w:r w:rsidDel="00000000" w:rsidR="00000000" w:rsidRPr="00000000">
              <w:rPr>
                <w:rtl w:val="0"/>
              </w:rPr>
              <w:t xml:space="preserve">0,05</w:t>
            </w:r>
          </w:p>
        </w:tc>
        <w:tc>
          <w:tcPr>
            <w:tcBorders>
              <w:bottom w:color="000000" w:space="0" w:sz="4" w:val="single"/>
            </w:tcBorders>
            <w:tcMar>
              <w:left w:w="0.0" w:type="dxa"/>
              <w:right w:w="0.0" w:type="dxa"/>
            </w:tcMar>
            <w:vAlign w:val="center"/>
          </w:tcPr>
          <w:p w:rsidR="00000000" w:rsidDel="00000000" w:rsidP="00000000" w:rsidRDefault="00000000" w:rsidRPr="00000000" w14:paraId="000000DA">
            <w:pPr>
              <w:jc w:val="center"/>
              <w:rPr/>
            </w:pPr>
            <w:r w:rsidDel="00000000" w:rsidR="00000000" w:rsidRPr="00000000">
              <w:rPr>
                <w:rtl w:val="0"/>
              </w:rPr>
              <w:t xml:space="preserve">2,56</w:t>
            </w:r>
          </w:p>
        </w:tc>
        <w:tc>
          <w:tcPr>
            <w:tcBorders>
              <w:bottom w:color="000000" w:space="0" w:sz="4" w:val="single"/>
            </w:tcBorders>
            <w:tcMar>
              <w:left w:w="0.0" w:type="dxa"/>
              <w:right w:w="0.0" w:type="dxa"/>
            </w:tcMar>
            <w:vAlign w:val="center"/>
          </w:tcPr>
          <w:p w:rsidR="00000000" w:rsidDel="00000000" w:rsidP="00000000" w:rsidRDefault="00000000" w:rsidRPr="00000000" w14:paraId="000000DB">
            <w:pPr>
              <w:jc w:val="center"/>
              <w:rPr/>
            </w:pPr>
            <w:r w:rsidDel="00000000" w:rsidR="00000000" w:rsidRPr="00000000">
              <w:rPr>
                <w:rtl w:val="0"/>
              </w:rPr>
              <w:t xml:space="preserve">0,7</w:t>
            </w:r>
          </w:p>
        </w:tc>
        <w:tc>
          <w:tcPr>
            <w:tcBorders>
              <w:bottom w:color="000000" w:space="0" w:sz="4" w:val="single"/>
            </w:tcBorders>
            <w:tcMar>
              <w:left w:w="0.0" w:type="dxa"/>
              <w:right w:w="0.0" w:type="dxa"/>
            </w:tcMar>
            <w:vAlign w:val="center"/>
          </w:tcPr>
          <w:p w:rsidR="00000000" w:rsidDel="00000000" w:rsidP="00000000" w:rsidRDefault="00000000" w:rsidRPr="00000000" w14:paraId="000000DC">
            <w:pPr>
              <w:jc w:val="center"/>
              <w:rPr/>
            </w:pPr>
            <w:r w:rsidDel="00000000" w:rsidR="00000000" w:rsidRPr="00000000">
              <w:rPr>
                <w:rtl w:val="0"/>
              </w:rPr>
              <w:t xml:space="preserve">3</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br w:type="page"/>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tbl>
      <w:tblPr>
        <w:tblStyle w:val="Table7"/>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06"/>
        <w:gridCol w:w="2140"/>
        <w:gridCol w:w="2140"/>
        <w:gridCol w:w="2140"/>
        <w:tblGridChange w:id="0">
          <w:tblGrid>
            <w:gridCol w:w="2606"/>
            <w:gridCol w:w="2140"/>
            <w:gridCol w:w="2140"/>
            <w:gridCol w:w="2140"/>
          </w:tblGrid>
        </w:tblGridChange>
      </w:tblGrid>
      <w:tr>
        <w:tc>
          <w:tcPr>
            <w:gridSpan w:val="4"/>
            <w:tcBorders>
              <w:bottom w:color="000000" w:space="0" w:sz="4" w:val="single"/>
            </w:tcBorders>
            <w:tcMar>
              <w:left w:w="0.0" w:type="dxa"/>
              <w:right w:w="0.0" w:type="dxa"/>
            </w:tcMar>
          </w:tcPr>
          <w:p w:rsidR="00000000" w:rsidDel="00000000" w:rsidP="00000000" w:rsidRDefault="00000000" w:rsidRPr="00000000" w14:paraId="000000E0">
            <w:pPr>
              <w:spacing w:line="480" w:lineRule="auto"/>
              <w:rPr/>
            </w:pPr>
            <w:sdt>
              <w:sdtPr>
                <w:tag w:val="goog_rdk_27"/>
              </w:sdtPr>
              <w:sdtContent>
                <w:commentRangeStart w:id="12"/>
              </w:sdtContent>
            </w:sdt>
            <w:sdt>
              <w:sdtPr>
                <w:tag w:val="goog_rdk_28"/>
              </w:sdtPr>
              <w:sdtContent>
                <w:commentRangeStart w:id="13"/>
              </w:sdtContent>
            </w:sdt>
            <w:r w:rsidDel="00000000" w:rsidR="00000000" w:rsidRPr="00000000">
              <w:rPr>
                <w:rtl w:val="0"/>
              </w:rPr>
              <w:t xml:space="preserve">Table 3</w:t>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t xml:space="preserve">: Concentration of total solids in five samples</w:t>
            </w:r>
            <w:sdt>
              <w:sdtPr>
                <w:tag w:val="goog_rdk_29"/>
              </w:sdtPr>
              <w:sdtContent>
                <w:ins w:author="Alessandro Samuel Rosa" w:id="9" w:date="2019-10-20T18:21:00Z">
                  <w:r w:rsidDel="00000000" w:rsidR="00000000" w:rsidRPr="00000000">
                    <w:rPr>
                      <w:rtl w:val="0"/>
                    </w:rPr>
                    <w:t xml:space="preserve"> (S1, S2, …, S5)</w:t>
                  </w:r>
                </w:ins>
              </w:sdtContent>
            </w:sdt>
            <w:r w:rsidDel="00000000" w:rsidR="00000000" w:rsidRPr="00000000">
              <w:rPr>
                <w:rtl w:val="0"/>
              </w:rPr>
              <w:t xml:space="preserve"> obtained using the manual sampling method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 one-sample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-test.</w:t>
            </w:r>
          </w:p>
        </w:tc>
      </w:tr>
      <w:sdt>
        <w:sdtPr>
          <w:tag w:val="goog_rdk_31"/>
        </w:sdtPr>
        <w:sdtContent>
          <w:tr>
            <w:trPr>
              <w:trHeight w:val="240" w:hRule="atLeast"/>
              <w:ins w:author="Alessandro Samuel Rosa" w:id="10" w:date="2019-10-20T18:09:30Z"/>
            </w:trPr>
            <w:tc>
              <w:tcPr>
                <w:vMerge w:val="restart"/>
                <w:tcBorders>
                  <w:top w:color="000000" w:space="0" w:sz="4" w:val="single"/>
                  <w:bottom w:color="000000" w:space="0" w:sz="4" w:val="single"/>
                </w:tcBorders>
                <w:tcMar>
                  <w:left w:w="0.0" w:type="dxa"/>
                  <w:right w:w="0.0" w:type="dxa"/>
                </w:tcMar>
                <w:vAlign w:val="center"/>
              </w:tcPr>
              <w:sdt>
                <w:sdtPr>
                  <w:tag w:val="goog_rdk_34"/>
                </w:sdtPr>
                <w:sdtContent>
                  <w:p w:rsidR="00000000" w:rsidDel="00000000" w:rsidP="00000000" w:rsidRDefault="00000000" w:rsidRPr="00000000" w14:paraId="000000E4">
                    <w:pPr>
                      <w:rPr>
                        <w:ins w:author="Alessandro Samuel Rosa" w:id="10" w:date="2019-10-20T18:09:30Z"/>
                        <w:b w:val="1"/>
                        <w:rPrChange w:author="Alessandro Samuel Rosa" w:id="11" w:date="2019-10-20T18:10:02Z">
                          <w:rPr/>
                        </w:rPrChange>
                      </w:rPr>
                    </w:pPr>
                    <w:sdt>
                      <w:sdtPr>
                        <w:tag w:val="goog_rdk_32"/>
                      </w:sdtPr>
                      <w:sdtContent>
                        <w:ins w:author="Alessandro Samuel Rosa" w:id="10" w:date="2019-10-20T18:09:30Z">
                          <w:r w:rsidDel="00000000" w:rsidR="00000000" w:rsidRPr="00000000">
                            <w:rPr>
                              <w:rtl w:val="0"/>
                            </w:rPr>
                            <w:t xml:space="preserve">Data and statistics</w:t>
                          </w:r>
                          <w:r w:rsidDel="00000000" w:rsidR="00000000" w:rsidRPr="00000000">
                            <w:rPr>
                              <w:rtl w:val="0"/>
                            </w:rPr>
                            <w:t xml:space="preserve"> </w:t>
                          </w:r>
                        </w:ins>
                        <w:sdt>
                          <w:sdtPr>
                            <w:tag w:val="goog_rdk_33"/>
                          </w:sdtPr>
                          <w:sdtContent>
                            <w:ins w:author="Alessandro Samuel Rosa" w:id="10" w:date="2019-10-20T18:09:30Z">
                              <w:r w:rsidDel="00000000" w:rsidR="00000000" w:rsidRPr="00000000">
                                <w:rPr>
                                  <w:rtl w:val="0"/>
                                </w:rPr>
                              </w:r>
                            </w:ins>
                          </w:sdtContent>
                        </w:sdt>
                        <w:ins w:author="Alessandro Samuel Rosa" w:id="10" w:date="2019-10-20T18:09:30Z"/>
                      </w:sdtContent>
                    </w:sdt>
                  </w:p>
                </w:sdtContent>
              </w:sdt>
            </w:tc>
            <w:tc>
              <w:tcPr>
                <w:gridSpan w:val="3"/>
                <w:tcBorders>
                  <w:top w:color="000000" w:space="0" w:sz="4" w:val="single"/>
                  <w:bottom w:color="000000" w:space="0" w:sz="4" w:val="single"/>
                </w:tcBorders>
                <w:tcMar>
                  <w:left w:w="0.0" w:type="dxa"/>
                  <w:right w:w="0.0" w:type="dxa"/>
                </w:tcMar>
              </w:tcPr>
              <w:sdt>
                <w:sdtPr>
                  <w:tag w:val="goog_rdk_36"/>
                </w:sdtPr>
                <w:sdtContent>
                  <w:p w:rsidR="00000000" w:rsidDel="00000000" w:rsidP="00000000" w:rsidRDefault="00000000" w:rsidRPr="00000000" w14:paraId="000000E5">
                    <w:pPr>
                      <w:jc w:val="center"/>
                      <w:rPr>
                        <w:ins w:author="Alessandro Samuel Rosa" w:id="10" w:date="2019-10-20T18:09:30Z"/>
                      </w:rPr>
                    </w:pPr>
                    <w:sdt>
                      <w:sdtPr>
                        <w:tag w:val="goog_rdk_35"/>
                      </w:sdtPr>
                      <w:sdtContent>
                        <w:ins w:author="Alessandro Samuel Rosa" w:id="10" w:date="2019-10-20T18:09:30Z">
                          <w:r w:rsidDel="00000000" w:rsidR="00000000" w:rsidRPr="00000000">
                            <w:rPr>
                              <w:rtl w:val="0"/>
                            </w:rPr>
                            <w:t xml:space="preserve">Concentration of total solids</w:t>
                          </w:r>
                        </w:ins>
                      </w:sdtContent>
                    </w:sdt>
                  </w:p>
                </w:sdtContent>
              </w:sdt>
            </w:tc>
          </w:tr>
        </w:sdtContent>
      </w:sdt>
      <w:sdt>
        <w:sdtPr>
          <w:tag w:val="goog_rdk_41"/>
        </w:sdtPr>
        <w:sdtContent>
          <w:tr>
            <w:trPr>
              <w:trHeight w:val="240" w:hRule="atLeast"/>
              <w:trPrChange w:author="Alessandro Samuel Rosa" w:id="11" w:date="2019-10-20T18:10:02Z">
                <w:trPr/>
              </w:trPrChange>
            </w:trPr>
            <w:sdt>
              <w:sdtPr>
                <w:tag w:val="goog_rdk_42"/>
              </w:sdtPr>
              <w:sdtContent>
                <w:tc>
                  <w:tcPr>
                    <w:vMerge w:val="continue"/>
                    <w:tcBorders>
                      <w:top w:color="000000" w:space="0" w:sz="4" w:val="single"/>
                      <w:bottom w:color="000000" w:space="0" w:sz="4" w:val="single"/>
                    </w:tcBorders>
                    <w:tcMar>
                      <w:left w:w="0.0" w:type="dxa"/>
                      <w:right w:w="0.0" w:type="dxa"/>
                    </w:tcMar>
                    <w:vAlign w:val="center"/>
                    <w:tcPrChange w:author="Alessandro Samuel Rosa" w:id="11" w:date="2019-10-20T18:10:02Z">
                      <w:tcPr>
                        <w:tcBorders>
                          <w:top w:color="000000" w:space="0" w:sz="4" w:val="single"/>
                          <w:bottom w:color="000000" w:space="0" w:sz="4" w:val="single"/>
                        </w:tcBorders>
                        <w:tcMar>
                          <w:left w:w="0.0" w:type="dxa"/>
                          <w:right w:w="0.0" w:type="dxa"/>
                        </w:tcMar>
                      </w:tcPr>
                    </w:tcPrChange>
                  </w:tcPr>
                  <w:sdt>
                    <w:sdtPr>
                      <w:tag w:val="goog_rdk_45"/>
                    </w:sdtPr>
                    <w:sdtContent>
                      <w:p w:rsidR="00000000" w:rsidDel="00000000" w:rsidP="00000000" w:rsidRDefault="00000000" w:rsidRPr="00000000" w14:paraId="000000E8">
                        <w:pPr>
                          <w:spacing w:after="0" w:before="0" w:line="240" w:lineRule="auto"/>
                          <w:ind w:left="0" w:firstLine="0"/>
                          <w:rPr>
                            <w:b w:val="1"/>
                          </w:rPr>
                          <w:pPrChange w:author="Alessandro Samuel Rosa" w:id="0" w:date="2019-10-20T18:10:02Z">
                            <w:pPr/>
                          </w:pPrChange>
                        </w:pPr>
                        <w:sdt>
                          <w:sdtPr>
                            <w:tag w:val="goog_rdk_44"/>
                          </w:sdtPr>
                          <w:sdtContent>
                            <w:del w:author="Alessandro Samuel Rosa" w:id="12" w:date="2019-10-20T18:10:02Z">
                              <w:r w:rsidDel="00000000" w:rsidR="00000000" w:rsidRPr="00000000">
                                <w:rPr>
                                  <w:b w:val="1"/>
                                  <w:rtl w:val="0"/>
                                </w:rPr>
                                <w:delText xml:space="preserve"> </w:delText>
                              </w:r>
                            </w:del>
                          </w:sdtContent>
                        </w:sdt>
                        <w:r w:rsidDel="00000000" w:rsidR="00000000" w:rsidRPr="00000000">
                          <w:rPr>
                            <w:rtl w:val="0"/>
                          </w:rPr>
                        </w:r>
                      </w:p>
                    </w:sdtContent>
                  </w:sdt>
                </w:tc>
              </w:sdtContent>
            </w:sdt>
            <w:tc>
              <w:tcPr>
                <w:tcBorders>
                  <w:top w:color="000000" w:space="0" w:sz="4" w:val="single"/>
                  <w:bottom w:color="000000" w:space="0" w:sz="4" w:val="single"/>
                </w:tcBorders>
                <w:tcMar>
                  <w:left w:w="0.0" w:type="dxa"/>
                  <w:right w:w="0.0" w:type="dxa"/>
                </w:tcMar>
                <w:tcPrChange w:author="Alessandro Samuel Rosa" w:id="11" w:date="2019-10-20T18:10:02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0E9">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r>
              </w:p>
            </w:tc>
            <w:tc>
              <w:tcPr>
                <w:tcBorders>
                  <w:top w:color="000000" w:space="0" w:sz="4" w:val="single"/>
                  <w:bottom w:color="000000" w:space="0" w:sz="4" w:val="single"/>
                </w:tcBorders>
                <w:tcMar>
                  <w:left w:w="0.0" w:type="dxa"/>
                  <w:right w:w="0.0" w:type="dxa"/>
                </w:tcMar>
                <w:tcPrChange w:author="Alessandro Samuel Rosa" w:id="11" w:date="2019-10-20T18:10:02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0EA">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r>
              </w:p>
            </w:tc>
            <w:tc>
              <w:tcPr>
                <w:tcBorders>
                  <w:top w:color="000000" w:space="0" w:sz="4" w:val="single"/>
                  <w:bottom w:color="000000" w:space="0" w:sz="4" w:val="single"/>
                </w:tcBorders>
                <w:tcMar>
                  <w:left w:w="0.0" w:type="dxa"/>
                  <w:right w:w="0.0" w:type="dxa"/>
                </w:tcMar>
                <w:tcPrChange w:author="Alessandro Samuel Rosa" w:id="11" w:date="2019-10-20T18:10:02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0EB">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r>
              </w:p>
            </w:tc>
          </w:tr>
        </w:sdtContent>
      </w:sdt>
      <w:tr>
        <w:tc>
          <w:tcPr>
            <w:tcBorders>
              <w:top w:color="000000" w:space="0" w:sz="4" w:val="single"/>
            </w:tcBorders>
            <w:tcMar>
              <w:left w:w="0.0" w:type="dxa"/>
              <w:right w:w="0.0" w:type="dxa"/>
            </w:tcMar>
          </w:tcPr>
          <w:p w:rsidR="00000000" w:rsidDel="00000000" w:rsidP="00000000" w:rsidRDefault="00000000" w:rsidRPr="00000000" w14:paraId="000000EC">
            <w:pPr>
              <w:rPr/>
            </w:pPr>
            <w:sdt>
              <w:sdtPr>
                <w:tag w:val="goog_rdk_47"/>
              </w:sdtPr>
              <w:sdtContent>
                <w:ins w:author="Alessandro Samuel Rosa" w:id="13" w:date="2019-10-20T18:11:25Z">
                  <w:r w:rsidDel="00000000" w:rsidR="00000000" w:rsidRPr="00000000">
                    <w:rPr>
                      <w:rtl w:val="0"/>
                    </w:rPr>
                    <w:t xml:space="preserve">S</w:t>
                  </w:r>
                </w:ins>
              </w:sdtContent>
            </w:sdt>
            <w:r w:rsidDel="00000000" w:rsidR="00000000" w:rsidRPr="00000000">
              <w:rPr>
                <w:rtl w:val="0"/>
              </w:rPr>
              <w:t xml:space="preserve">1</w:t>
            </w:r>
            <w:sdt>
              <w:sdtPr>
                <w:tag w:val="goog_rdk_48"/>
              </w:sdtPr>
              <w:sdtContent>
                <w:ins w:author="Alessandro Samuel Rosa" w:id="14" w:date="2019-10-20T18:20:26Z">
                  <w:r w:rsidDel="00000000" w:rsidR="00000000" w:rsidRPr="00000000">
                    <w:rPr>
                      <w:rtl w:val="0"/>
                    </w:rPr>
                    <w:t xml:space="preserve"> </w:t>
                  </w:r>
                  <w:r w:rsidDel="00000000" w:rsidR="00000000" w:rsidRPr="00000000">
                    <w:rPr>
                      <w:rtl w:val="0"/>
                    </w:rPr>
                    <w:t xml:space="preserve">(g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Borders>
              <w:top w:color="000000" w:space="0" w:sz="4" w:val="single"/>
            </w:tcBorders>
            <w:tcMar>
              <w:left w:w="0.0" w:type="dxa"/>
              <w:right w:w="0.0" w:type="dxa"/>
            </w:tcMar>
          </w:tcPr>
          <w:p w:rsidR="00000000" w:rsidDel="00000000" w:rsidP="00000000" w:rsidRDefault="00000000" w:rsidRPr="00000000" w14:paraId="000000ED">
            <w:pPr>
              <w:jc w:val="center"/>
              <w:rPr/>
            </w:pPr>
            <w:r w:rsidDel="00000000" w:rsidR="00000000" w:rsidRPr="00000000">
              <w:rPr>
                <w:rtl w:val="0"/>
              </w:rPr>
              <w:t xml:space="preserve">1,16</w:t>
            </w:r>
          </w:p>
        </w:tc>
        <w:tc>
          <w:tcPr>
            <w:tcBorders>
              <w:top w:color="000000" w:space="0" w:sz="4" w:val="single"/>
            </w:tcBorders>
            <w:tcMar>
              <w:left w:w="0.0" w:type="dxa"/>
              <w:right w:w="0.0" w:type="dxa"/>
            </w:tcMar>
          </w:tcPr>
          <w:p w:rsidR="00000000" w:rsidDel="00000000" w:rsidP="00000000" w:rsidRDefault="00000000" w:rsidRPr="00000000" w14:paraId="000000EE">
            <w:pPr>
              <w:jc w:val="center"/>
              <w:rPr/>
            </w:pPr>
            <w:r w:rsidDel="00000000" w:rsidR="00000000" w:rsidRPr="00000000">
              <w:rPr>
                <w:rtl w:val="0"/>
              </w:rPr>
              <w:t xml:space="preserve">4,06</w:t>
            </w:r>
          </w:p>
        </w:tc>
        <w:tc>
          <w:tcPr>
            <w:tcBorders>
              <w:top w:color="000000" w:space="0" w:sz="4" w:val="single"/>
            </w:tcBorders>
            <w:tcMar>
              <w:left w:w="0.0" w:type="dxa"/>
              <w:right w:w="0.0" w:type="dxa"/>
            </w:tcMar>
          </w:tcPr>
          <w:p w:rsidR="00000000" w:rsidDel="00000000" w:rsidP="00000000" w:rsidRDefault="00000000" w:rsidRPr="00000000" w14:paraId="000000EF">
            <w:pPr>
              <w:jc w:val="center"/>
              <w:rPr/>
            </w:pPr>
            <w:r w:rsidDel="00000000" w:rsidR="00000000" w:rsidRPr="00000000">
              <w:rPr>
                <w:rtl w:val="0"/>
              </w:rPr>
              <w:t xml:space="preserve">25,55</w:t>
            </w:r>
          </w:p>
        </w:tc>
      </w:tr>
      <w:tr>
        <w:tc>
          <w:tcPr>
            <w:tcMar>
              <w:left w:w="0.0" w:type="dxa"/>
              <w:right w:w="0.0" w:type="dxa"/>
            </w:tcMar>
          </w:tcPr>
          <w:p w:rsidR="00000000" w:rsidDel="00000000" w:rsidP="00000000" w:rsidRDefault="00000000" w:rsidRPr="00000000" w14:paraId="000000F0">
            <w:pPr>
              <w:rPr/>
            </w:pPr>
            <w:sdt>
              <w:sdtPr>
                <w:tag w:val="goog_rdk_50"/>
              </w:sdtPr>
              <w:sdtContent>
                <w:ins w:author="Alessandro Samuel Rosa" w:id="15" w:date="2019-10-20T18:11:30Z">
                  <w:r w:rsidDel="00000000" w:rsidR="00000000" w:rsidRPr="00000000">
                    <w:rPr>
                      <w:rtl w:val="0"/>
                    </w:rPr>
                    <w:t xml:space="preserve">S</w:t>
                  </w:r>
                </w:ins>
              </w:sdtContent>
            </w:sdt>
            <w:r w:rsidDel="00000000" w:rsidR="00000000" w:rsidRPr="00000000">
              <w:rPr>
                <w:rtl w:val="0"/>
              </w:rPr>
              <w:t xml:space="preserve">2</w:t>
            </w:r>
            <w:sdt>
              <w:sdtPr>
                <w:tag w:val="goog_rdk_51"/>
              </w:sdtPr>
              <w:sdtContent>
                <w:ins w:author="Alessandro Samuel Rosa" w:id="16" w:date="2019-10-20T18:20:39Z">
                  <w:r w:rsidDel="00000000" w:rsidR="00000000" w:rsidRPr="00000000">
                    <w:rPr>
                      <w:rtl w:val="0"/>
                    </w:rPr>
                    <w:t xml:space="preserve"> </w:t>
                  </w:r>
                  <w:r w:rsidDel="00000000" w:rsidR="00000000" w:rsidRPr="00000000">
                    <w:rPr>
                      <w:rtl w:val="0"/>
                    </w:rPr>
                    <w:t xml:space="preserve">(g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0F1">
            <w:pPr>
              <w:jc w:val="center"/>
              <w:rPr/>
            </w:pPr>
            <w:r w:rsidDel="00000000" w:rsidR="00000000" w:rsidRPr="00000000">
              <w:rPr>
                <w:rtl w:val="0"/>
              </w:rPr>
              <w:t xml:space="preserve">1,18</w:t>
            </w:r>
          </w:p>
        </w:tc>
        <w:tc>
          <w:tcPr>
            <w:tcMar>
              <w:left w:w="0.0" w:type="dxa"/>
              <w:right w:w="0.0" w:type="dxa"/>
            </w:tcMar>
          </w:tcPr>
          <w:p w:rsidR="00000000" w:rsidDel="00000000" w:rsidP="00000000" w:rsidRDefault="00000000" w:rsidRPr="00000000" w14:paraId="000000F2">
            <w:pPr>
              <w:jc w:val="center"/>
              <w:rPr/>
            </w:pPr>
            <w:r w:rsidDel="00000000" w:rsidR="00000000" w:rsidRPr="00000000">
              <w:rPr>
                <w:rtl w:val="0"/>
              </w:rPr>
              <w:t xml:space="preserve">6,68</w:t>
            </w:r>
          </w:p>
        </w:tc>
        <w:tc>
          <w:tcPr>
            <w:tcMar>
              <w:left w:w="0.0" w:type="dxa"/>
              <w:right w:w="0.0" w:type="dxa"/>
            </w:tcMar>
          </w:tcPr>
          <w:p w:rsidR="00000000" w:rsidDel="00000000" w:rsidP="00000000" w:rsidRDefault="00000000" w:rsidRPr="00000000" w14:paraId="000000F3">
            <w:pPr>
              <w:jc w:val="center"/>
              <w:rPr/>
            </w:pPr>
            <w:r w:rsidDel="00000000" w:rsidR="00000000" w:rsidRPr="00000000">
              <w:rPr>
                <w:rtl w:val="0"/>
              </w:rPr>
              <w:t xml:space="preserve">58,65</w:t>
            </w:r>
          </w:p>
        </w:tc>
      </w:tr>
      <w:tr>
        <w:tc>
          <w:tcPr>
            <w:tcMar>
              <w:left w:w="0.0" w:type="dxa"/>
              <w:right w:w="0.0" w:type="dxa"/>
            </w:tcMar>
          </w:tcPr>
          <w:p w:rsidR="00000000" w:rsidDel="00000000" w:rsidP="00000000" w:rsidRDefault="00000000" w:rsidRPr="00000000" w14:paraId="000000F4">
            <w:pPr>
              <w:rPr/>
            </w:pPr>
            <w:sdt>
              <w:sdtPr>
                <w:tag w:val="goog_rdk_53"/>
              </w:sdtPr>
              <w:sdtContent>
                <w:ins w:author="Alessandro Samuel Rosa" w:id="17" w:date="2019-10-20T18:11:32Z">
                  <w:r w:rsidDel="00000000" w:rsidR="00000000" w:rsidRPr="00000000">
                    <w:rPr>
                      <w:rtl w:val="0"/>
                    </w:rPr>
                    <w:t xml:space="preserve">S</w:t>
                  </w:r>
                </w:ins>
              </w:sdtContent>
            </w:sdt>
            <w:r w:rsidDel="00000000" w:rsidR="00000000" w:rsidRPr="00000000">
              <w:rPr>
                <w:rtl w:val="0"/>
              </w:rPr>
              <w:t xml:space="preserve">3</w:t>
            </w:r>
            <w:sdt>
              <w:sdtPr>
                <w:tag w:val="goog_rdk_54"/>
              </w:sdtPr>
              <w:sdtContent>
                <w:ins w:author="Alessandro Samuel Rosa" w:id="18" w:date="2019-10-20T18:20:41Z">
                  <w:r w:rsidDel="00000000" w:rsidR="00000000" w:rsidRPr="00000000">
                    <w:rPr>
                      <w:rtl w:val="0"/>
                    </w:rPr>
                    <w:t xml:space="preserve"> </w:t>
                  </w:r>
                  <w:r w:rsidDel="00000000" w:rsidR="00000000" w:rsidRPr="00000000">
                    <w:rPr>
                      <w:rtl w:val="0"/>
                    </w:rPr>
                    <w:t xml:space="preserve">(g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0F5">
            <w:pPr>
              <w:jc w:val="center"/>
              <w:rPr/>
            </w:pPr>
            <w:r w:rsidDel="00000000" w:rsidR="00000000" w:rsidRPr="00000000">
              <w:rPr>
                <w:rtl w:val="0"/>
              </w:rPr>
              <w:t xml:space="preserve">1,36</w:t>
            </w:r>
          </w:p>
        </w:tc>
        <w:tc>
          <w:tcPr>
            <w:tcMar>
              <w:left w:w="0.0" w:type="dxa"/>
              <w:right w:w="0.0" w:type="dxa"/>
            </w:tcMar>
          </w:tcPr>
          <w:p w:rsidR="00000000" w:rsidDel="00000000" w:rsidP="00000000" w:rsidRDefault="00000000" w:rsidRPr="00000000" w14:paraId="000000F6">
            <w:pPr>
              <w:jc w:val="center"/>
              <w:rPr/>
            </w:pPr>
            <w:r w:rsidDel="00000000" w:rsidR="00000000" w:rsidRPr="00000000">
              <w:rPr>
                <w:rtl w:val="0"/>
              </w:rPr>
              <w:t xml:space="preserve">4,81</w:t>
            </w:r>
          </w:p>
        </w:tc>
        <w:tc>
          <w:tcPr>
            <w:tcMar>
              <w:left w:w="0.0" w:type="dxa"/>
              <w:right w:w="0.0" w:type="dxa"/>
            </w:tcMar>
          </w:tcPr>
          <w:p w:rsidR="00000000" w:rsidDel="00000000" w:rsidP="00000000" w:rsidRDefault="00000000" w:rsidRPr="00000000" w14:paraId="000000F7">
            <w:pPr>
              <w:jc w:val="center"/>
              <w:rPr/>
            </w:pPr>
            <w:r w:rsidDel="00000000" w:rsidR="00000000" w:rsidRPr="00000000">
              <w:rPr>
                <w:rtl w:val="0"/>
              </w:rPr>
              <w:t xml:space="preserve">44,73</w:t>
            </w:r>
          </w:p>
        </w:tc>
      </w:tr>
      <w:tr>
        <w:tc>
          <w:tcPr>
            <w:tcMar>
              <w:left w:w="0.0" w:type="dxa"/>
              <w:right w:w="0.0" w:type="dxa"/>
            </w:tcMar>
          </w:tcPr>
          <w:p w:rsidR="00000000" w:rsidDel="00000000" w:rsidP="00000000" w:rsidRDefault="00000000" w:rsidRPr="00000000" w14:paraId="000000F8">
            <w:pPr>
              <w:rPr/>
            </w:pPr>
            <w:sdt>
              <w:sdtPr>
                <w:tag w:val="goog_rdk_56"/>
              </w:sdtPr>
              <w:sdtContent>
                <w:ins w:author="Alessandro Samuel Rosa" w:id="19" w:date="2019-10-20T18:11:34Z">
                  <w:r w:rsidDel="00000000" w:rsidR="00000000" w:rsidRPr="00000000">
                    <w:rPr>
                      <w:rtl w:val="0"/>
                    </w:rPr>
                    <w:t xml:space="preserve">S</w:t>
                  </w:r>
                </w:ins>
              </w:sdtContent>
            </w:sdt>
            <w:r w:rsidDel="00000000" w:rsidR="00000000" w:rsidRPr="00000000">
              <w:rPr>
                <w:rtl w:val="0"/>
              </w:rPr>
              <w:t xml:space="preserve">4</w:t>
            </w:r>
            <w:sdt>
              <w:sdtPr>
                <w:tag w:val="goog_rdk_57"/>
              </w:sdtPr>
              <w:sdtContent>
                <w:ins w:author="Alessandro Samuel Rosa" w:id="20" w:date="2019-10-20T18:20:42Z">
                  <w:r w:rsidDel="00000000" w:rsidR="00000000" w:rsidRPr="00000000">
                    <w:rPr>
                      <w:rtl w:val="0"/>
                    </w:rPr>
                    <w:t xml:space="preserve"> </w:t>
                  </w:r>
                  <w:r w:rsidDel="00000000" w:rsidR="00000000" w:rsidRPr="00000000">
                    <w:rPr>
                      <w:rtl w:val="0"/>
                    </w:rPr>
                    <w:t xml:space="preserve">(g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0F9">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0FA">
            <w:pPr>
              <w:jc w:val="center"/>
              <w:rPr/>
            </w:pPr>
            <w:r w:rsidDel="00000000" w:rsidR="00000000" w:rsidRPr="00000000">
              <w:rPr>
                <w:rtl w:val="0"/>
              </w:rPr>
              <w:t xml:space="preserve">4,26</w:t>
            </w:r>
          </w:p>
        </w:tc>
        <w:tc>
          <w:tcPr>
            <w:tcMar>
              <w:left w:w="0.0" w:type="dxa"/>
              <w:right w:w="0.0" w:type="dxa"/>
            </w:tcMar>
          </w:tcPr>
          <w:p w:rsidR="00000000" w:rsidDel="00000000" w:rsidP="00000000" w:rsidRDefault="00000000" w:rsidRPr="00000000" w14:paraId="000000FB">
            <w:pPr>
              <w:jc w:val="center"/>
              <w:rPr/>
            </w:pPr>
            <w:r w:rsidDel="00000000" w:rsidR="00000000" w:rsidRPr="00000000">
              <w:rPr>
                <w:rtl w:val="0"/>
              </w:rPr>
              <w:t xml:space="preserve">32,36</w:t>
            </w:r>
          </w:p>
        </w:tc>
      </w:tr>
      <w:tr>
        <w:tc>
          <w:tcPr>
            <w:tcMar>
              <w:left w:w="0.0" w:type="dxa"/>
              <w:right w:w="0.0" w:type="dxa"/>
            </w:tcMar>
          </w:tcPr>
          <w:p w:rsidR="00000000" w:rsidDel="00000000" w:rsidP="00000000" w:rsidRDefault="00000000" w:rsidRPr="00000000" w14:paraId="000000FC">
            <w:pPr>
              <w:rPr/>
            </w:pPr>
            <w:sdt>
              <w:sdtPr>
                <w:tag w:val="goog_rdk_59"/>
              </w:sdtPr>
              <w:sdtContent>
                <w:ins w:author="Alessandro Samuel Rosa" w:id="21" w:date="2019-10-20T18:11:35Z">
                  <w:r w:rsidDel="00000000" w:rsidR="00000000" w:rsidRPr="00000000">
                    <w:rPr>
                      <w:rtl w:val="0"/>
                    </w:rPr>
                    <w:t xml:space="preserve">S</w:t>
                  </w:r>
                </w:ins>
              </w:sdtContent>
            </w:sdt>
            <w:r w:rsidDel="00000000" w:rsidR="00000000" w:rsidRPr="00000000">
              <w:rPr>
                <w:rtl w:val="0"/>
              </w:rPr>
              <w:t xml:space="preserve">5</w:t>
            </w:r>
            <w:sdt>
              <w:sdtPr>
                <w:tag w:val="goog_rdk_60"/>
              </w:sdtPr>
              <w:sdtContent>
                <w:ins w:author="Alessandro Samuel Rosa" w:id="22" w:date="2019-10-20T18:20:43Z">
                  <w:r w:rsidDel="00000000" w:rsidR="00000000" w:rsidRPr="00000000">
                    <w:rPr>
                      <w:rtl w:val="0"/>
                    </w:rPr>
                    <w:t xml:space="preserve"> </w:t>
                  </w:r>
                  <w:r w:rsidDel="00000000" w:rsidR="00000000" w:rsidRPr="00000000">
                    <w:rPr>
                      <w:rtl w:val="0"/>
                    </w:rPr>
                    <w:t xml:space="preserve">(g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0FD">
            <w:pPr>
              <w:jc w:val="center"/>
              <w:rPr/>
            </w:pPr>
            <w:r w:rsidDel="00000000" w:rsidR="00000000" w:rsidRPr="00000000">
              <w:rPr>
                <w:rtl w:val="0"/>
              </w:rPr>
              <w:t xml:space="preserve">0,98</w:t>
            </w:r>
          </w:p>
        </w:tc>
        <w:tc>
          <w:tcPr>
            <w:tcMar>
              <w:left w:w="0.0" w:type="dxa"/>
              <w:right w:w="0.0" w:type="dxa"/>
            </w:tcMar>
          </w:tcPr>
          <w:p w:rsidR="00000000" w:rsidDel="00000000" w:rsidP="00000000" w:rsidRDefault="00000000" w:rsidRPr="00000000" w14:paraId="000000FE">
            <w:pPr>
              <w:jc w:val="center"/>
              <w:rPr/>
            </w:pPr>
            <w:r w:rsidDel="00000000" w:rsidR="00000000" w:rsidRPr="00000000">
              <w:rPr>
                <w:rtl w:val="0"/>
              </w:rPr>
              <w:t xml:space="preserve">4,62</w:t>
            </w:r>
          </w:p>
        </w:tc>
        <w:tc>
          <w:tcPr>
            <w:tcMar>
              <w:left w:w="0.0" w:type="dxa"/>
              <w:right w:w="0.0" w:type="dxa"/>
            </w:tcMar>
          </w:tcPr>
          <w:p w:rsidR="00000000" w:rsidDel="00000000" w:rsidP="00000000" w:rsidRDefault="00000000" w:rsidRPr="00000000" w14:paraId="000000FF">
            <w:pPr>
              <w:jc w:val="center"/>
              <w:rPr/>
            </w:pPr>
            <w:r w:rsidDel="00000000" w:rsidR="00000000" w:rsidRPr="00000000">
              <w:rPr>
                <w:rtl w:val="0"/>
              </w:rPr>
              <w:t xml:space="preserve">16,98</w:t>
            </w:r>
          </w:p>
        </w:tc>
      </w:tr>
      <w:tr>
        <w:tc>
          <w:tcPr>
            <w:tcMar>
              <w:left w:w="0.0" w:type="dxa"/>
              <w:right w:w="0.0" w:type="dxa"/>
            </w:tcMar>
          </w:tcPr>
          <w:p w:rsidR="00000000" w:rsidDel="00000000" w:rsidP="00000000" w:rsidRDefault="00000000" w:rsidRPr="00000000" w14:paraId="00000100">
            <w:pPr>
              <w:rPr/>
            </w:pPr>
            <w:r w:rsidDel="00000000" w:rsidR="00000000" w:rsidRPr="00000000">
              <w:rPr>
                <w:rtl w:val="0"/>
              </w:rPr>
              <w:t xml:space="preserve">Mean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01">
            <w:pPr>
              <w:jc w:val="center"/>
              <w:rPr/>
            </w:pPr>
            <w:r w:rsidDel="00000000" w:rsidR="00000000" w:rsidRPr="00000000">
              <w:rPr>
                <w:rtl w:val="0"/>
              </w:rPr>
              <w:t xml:space="preserve">1,34</w:t>
            </w:r>
          </w:p>
        </w:tc>
        <w:tc>
          <w:tcPr>
            <w:tcMar>
              <w:left w:w="0.0" w:type="dxa"/>
              <w:right w:w="0.0" w:type="dxa"/>
            </w:tcMar>
          </w:tcPr>
          <w:p w:rsidR="00000000" w:rsidDel="00000000" w:rsidP="00000000" w:rsidRDefault="00000000" w:rsidRPr="00000000" w14:paraId="00000102">
            <w:pPr>
              <w:jc w:val="center"/>
              <w:rPr/>
            </w:pPr>
            <w:r w:rsidDel="00000000" w:rsidR="00000000" w:rsidRPr="00000000">
              <w:rPr>
                <w:rtl w:val="0"/>
              </w:rPr>
              <w:t xml:space="preserve">4,89</w:t>
            </w:r>
          </w:p>
        </w:tc>
        <w:tc>
          <w:tcPr>
            <w:tcMar>
              <w:left w:w="0.0" w:type="dxa"/>
              <w:right w:w="0.0" w:type="dxa"/>
            </w:tcMar>
          </w:tcPr>
          <w:p w:rsidR="00000000" w:rsidDel="00000000" w:rsidP="00000000" w:rsidRDefault="00000000" w:rsidRPr="00000000" w14:paraId="00000103">
            <w:pPr>
              <w:jc w:val="center"/>
              <w:rPr/>
            </w:pPr>
            <w:r w:rsidDel="00000000" w:rsidR="00000000" w:rsidRPr="00000000">
              <w:rPr>
                <w:rtl w:val="0"/>
              </w:rPr>
              <w:t xml:space="preserve">35,65</w:t>
            </w:r>
          </w:p>
        </w:tc>
      </w:tr>
      <w:tr>
        <w:tc>
          <w:tcPr>
            <w:tcMar>
              <w:left w:w="0.0" w:type="dxa"/>
              <w:right w:w="0.0" w:type="dxa"/>
            </w:tcMar>
          </w:tcPr>
          <w:p w:rsidR="00000000" w:rsidDel="00000000" w:rsidP="00000000" w:rsidRDefault="00000000" w:rsidRPr="00000000" w14:paraId="00000104">
            <w:pPr>
              <w:rPr/>
            </w:pPr>
            <w:r w:rsidDel="00000000" w:rsidR="00000000" w:rsidRPr="00000000">
              <w:rPr>
                <w:rtl w:val="0"/>
              </w:rPr>
              <w:t xml:space="preserve">SD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05">
            <w:pPr>
              <w:jc w:val="center"/>
              <w:rPr/>
            </w:pPr>
            <w:r w:rsidDel="00000000" w:rsidR="00000000" w:rsidRPr="00000000">
              <w:rPr>
                <w:rtl w:val="0"/>
              </w:rPr>
              <w:t xml:space="preserve">0,40</w:t>
            </w:r>
          </w:p>
        </w:tc>
        <w:tc>
          <w:tcPr>
            <w:tcMar>
              <w:left w:w="0.0" w:type="dxa"/>
              <w:right w:w="0.0" w:type="dxa"/>
            </w:tcMar>
          </w:tcPr>
          <w:p w:rsidR="00000000" w:rsidDel="00000000" w:rsidP="00000000" w:rsidRDefault="00000000" w:rsidRPr="00000000" w14:paraId="00000106">
            <w:pPr>
              <w:jc w:val="center"/>
              <w:rPr/>
            </w:pPr>
            <w:r w:rsidDel="00000000" w:rsidR="00000000" w:rsidRPr="00000000">
              <w:rPr>
                <w:rtl w:val="0"/>
              </w:rPr>
              <w:t xml:space="preserve">1,05</w:t>
            </w:r>
          </w:p>
        </w:tc>
        <w:tc>
          <w:tcPr>
            <w:tcMar>
              <w:left w:w="0.0" w:type="dxa"/>
              <w:right w:w="0.0" w:type="dxa"/>
            </w:tcMar>
          </w:tcPr>
          <w:p w:rsidR="00000000" w:rsidDel="00000000" w:rsidP="00000000" w:rsidRDefault="00000000" w:rsidRPr="00000000" w14:paraId="00000107">
            <w:pPr>
              <w:jc w:val="center"/>
              <w:rPr/>
            </w:pPr>
            <w:r w:rsidDel="00000000" w:rsidR="00000000" w:rsidRPr="00000000">
              <w:rPr>
                <w:rtl w:val="0"/>
              </w:rPr>
              <w:t xml:space="preserve">16,38</w:t>
            </w:r>
          </w:p>
        </w:tc>
      </w:tr>
      <w:tr>
        <w:tc>
          <w:tcPr>
            <w:tcMar>
              <w:left w:w="0.0" w:type="dxa"/>
              <w:right w:w="0.0" w:type="dxa"/>
            </w:tcMar>
          </w:tcPr>
          <w:p w:rsidR="00000000" w:rsidDel="00000000" w:rsidP="00000000" w:rsidRDefault="00000000" w:rsidRPr="00000000" w14:paraId="00000108">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109">
            <w:pPr>
              <w:jc w:val="center"/>
              <w:rPr/>
            </w:pPr>
            <w:r w:rsidDel="00000000" w:rsidR="00000000" w:rsidRPr="00000000">
              <w:rPr>
                <w:rtl w:val="0"/>
              </w:rPr>
              <w:t xml:space="preserve">29,82</w:t>
            </w:r>
          </w:p>
        </w:tc>
        <w:tc>
          <w:tcPr>
            <w:tcMar>
              <w:left w:w="0.0" w:type="dxa"/>
              <w:right w:w="0.0" w:type="dxa"/>
            </w:tcMar>
          </w:tcPr>
          <w:p w:rsidR="00000000" w:rsidDel="00000000" w:rsidP="00000000" w:rsidRDefault="00000000" w:rsidRPr="00000000" w14:paraId="0000010A">
            <w:pPr>
              <w:jc w:val="center"/>
              <w:rPr/>
            </w:pPr>
            <w:r w:rsidDel="00000000" w:rsidR="00000000" w:rsidRPr="00000000">
              <w:rPr>
                <w:rtl w:val="0"/>
              </w:rPr>
              <w:t xml:space="preserve">21,39</w:t>
            </w:r>
          </w:p>
        </w:tc>
        <w:tc>
          <w:tcPr>
            <w:tcMar>
              <w:left w:w="0.0" w:type="dxa"/>
              <w:right w:w="0.0" w:type="dxa"/>
            </w:tcMar>
          </w:tcPr>
          <w:p w:rsidR="00000000" w:rsidDel="00000000" w:rsidP="00000000" w:rsidRDefault="00000000" w:rsidRPr="00000000" w14:paraId="0000010B">
            <w:pPr>
              <w:jc w:val="center"/>
              <w:rPr/>
            </w:pPr>
            <w:r w:rsidDel="00000000" w:rsidR="00000000" w:rsidRPr="00000000">
              <w:rPr>
                <w:rtl w:val="0"/>
              </w:rPr>
              <w:t xml:space="preserve">45,93</w:t>
            </w:r>
          </w:p>
        </w:tc>
      </w:tr>
      <w:tr>
        <w:tc>
          <w:tcPr>
            <w:tcMar>
              <w:left w:w="0.0" w:type="dxa"/>
              <w:right w:w="0.0" w:type="dxa"/>
            </w:tcMar>
          </w:tcPr>
          <w:p w:rsidR="00000000" w:rsidDel="00000000" w:rsidP="00000000" w:rsidRDefault="00000000" w:rsidRPr="00000000" w14:paraId="0000010C">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10D">
            <w:pPr>
              <w:jc w:val="center"/>
              <w:rPr/>
            </w:pPr>
            <w:r w:rsidDel="00000000" w:rsidR="00000000" w:rsidRPr="00000000">
              <w:rPr>
                <w:rtl w:val="0"/>
              </w:rPr>
              <w:t xml:space="preserve">-33,10</w:t>
            </w:r>
          </w:p>
        </w:tc>
        <w:tc>
          <w:tcPr>
            <w:tcMar>
              <w:left w:w="0.0" w:type="dxa"/>
              <w:right w:w="0.0" w:type="dxa"/>
            </w:tcMar>
          </w:tcPr>
          <w:p w:rsidR="00000000" w:rsidDel="00000000" w:rsidP="00000000" w:rsidRDefault="00000000" w:rsidRPr="00000000" w14:paraId="0000010E">
            <w:pPr>
              <w:jc w:val="center"/>
              <w:rPr/>
            </w:pPr>
            <w:r w:rsidDel="00000000" w:rsidR="00000000" w:rsidRPr="00000000">
              <w:rPr>
                <w:rtl w:val="0"/>
              </w:rPr>
              <w:t xml:space="preserve">-51,14</w:t>
            </w:r>
          </w:p>
        </w:tc>
        <w:tc>
          <w:tcPr>
            <w:tcMar>
              <w:left w:w="0.0" w:type="dxa"/>
              <w:right w:w="0.0" w:type="dxa"/>
            </w:tcMar>
          </w:tcPr>
          <w:p w:rsidR="00000000" w:rsidDel="00000000" w:rsidP="00000000" w:rsidRDefault="00000000" w:rsidRPr="00000000" w14:paraId="0000010F">
            <w:pPr>
              <w:jc w:val="center"/>
              <w:rPr/>
            </w:pPr>
            <w:r w:rsidDel="00000000" w:rsidR="00000000" w:rsidRPr="00000000">
              <w:rPr>
                <w:rtl w:val="0"/>
              </w:rPr>
              <w:t xml:space="preserve">-28,69</w:t>
            </w:r>
          </w:p>
        </w:tc>
      </w:tr>
      <w:tr>
        <w:tc>
          <w:tcPr>
            <w:tcMar>
              <w:left w:w="0.0" w:type="dxa"/>
              <w:right w:w="0.0" w:type="dxa"/>
            </w:tcMar>
          </w:tcPr>
          <w:p w:rsidR="00000000" w:rsidDel="00000000" w:rsidP="00000000" w:rsidRDefault="00000000" w:rsidRPr="00000000" w14:paraId="00000110">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111">
            <w:pPr>
              <w:jc w:val="center"/>
              <w:rPr/>
            </w:pPr>
            <w:r w:rsidDel="00000000" w:rsidR="00000000" w:rsidRPr="00000000">
              <w:rPr>
                <w:rtl w:val="0"/>
              </w:rPr>
              <w:t xml:space="preserve">-3,7097</w:t>
            </w:r>
          </w:p>
        </w:tc>
        <w:tc>
          <w:tcPr>
            <w:tcMar>
              <w:left w:w="0.0" w:type="dxa"/>
              <w:right w:w="0.0" w:type="dxa"/>
            </w:tcMar>
          </w:tcPr>
          <w:p w:rsidR="00000000" w:rsidDel="00000000" w:rsidP="00000000" w:rsidRDefault="00000000" w:rsidRPr="00000000" w14:paraId="00000112">
            <w:pPr>
              <w:jc w:val="center"/>
              <w:rPr/>
            </w:pPr>
            <w:r w:rsidDel="00000000" w:rsidR="00000000" w:rsidRPr="00000000">
              <w:rPr>
                <w:rtl w:val="0"/>
              </w:rPr>
              <w:t xml:space="preserve">-10,9415</w:t>
            </w:r>
          </w:p>
        </w:tc>
        <w:tc>
          <w:tcPr>
            <w:tcMar>
              <w:left w:w="0.0" w:type="dxa"/>
              <w:right w:w="0.0" w:type="dxa"/>
            </w:tcMar>
          </w:tcPr>
          <w:p w:rsidR="00000000" w:rsidDel="00000000" w:rsidP="00000000" w:rsidRDefault="00000000" w:rsidRPr="00000000" w14:paraId="00000113">
            <w:pPr>
              <w:jc w:val="center"/>
              <w:rPr/>
            </w:pPr>
            <w:r w:rsidDel="00000000" w:rsidR="00000000" w:rsidRPr="00000000">
              <w:rPr>
                <w:rtl w:val="0"/>
              </w:rPr>
              <w:t xml:space="preserve">-1,9587</w:t>
            </w:r>
          </w:p>
        </w:tc>
      </w:tr>
      <w:tr>
        <w:tc>
          <w:tcPr>
            <w:tcBorders>
              <w:bottom w:color="000000" w:space="0" w:sz="4" w:val="single"/>
            </w:tcBorders>
            <w:tcMar>
              <w:left w:w="0.0" w:type="dxa"/>
              <w:right w:w="0.0" w:type="dxa"/>
            </w:tcMar>
          </w:tcPr>
          <w:p w:rsidR="00000000" w:rsidDel="00000000" w:rsidP="00000000" w:rsidRDefault="00000000" w:rsidRPr="00000000" w14:paraId="00000114">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Borders>
              <w:bottom w:color="000000" w:space="0" w:sz="4" w:val="single"/>
            </w:tcBorders>
            <w:tcMar>
              <w:left w:w="0.0" w:type="dxa"/>
              <w:right w:w="0.0" w:type="dxa"/>
            </w:tcMar>
          </w:tcPr>
          <w:p w:rsidR="00000000" w:rsidDel="00000000" w:rsidP="00000000" w:rsidRDefault="00000000" w:rsidRPr="00000000" w14:paraId="00000115">
            <w:pPr>
              <w:jc w:val="center"/>
              <w:rPr/>
            </w:pPr>
            <w:r w:rsidDel="00000000" w:rsidR="00000000" w:rsidRPr="00000000">
              <w:rPr>
                <w:rtl w:val="0"/>
              </w:rPr>
              <w:t xml:space="preserve">0,0207</w:t>
            </w:r>
          </w:p>
        </w:tc>
        <w:tc>
          <w:tcPr>
            <w:tcBorders>
              <w:bottom w:color="000000" w:space="0" w:sz="4" w:val="single"/>
            </w:tcBorders>
            <w:tcMar>
              <w:left w:w="0.0" w:type="dxa"/>
              <w:right w:w="0.0" w:type="dxa"/>
            </w:tcMar>
          </w:tcPr>
          <w:p w:rsidR="00000000" w:rsidDel="00000000" w:rsidP="00000000" w:rsidRDefault="00000000" w:rsidRPr="00000000" w14:paraId="00000116">
            <w:pPr>
              <w:jc w:val="center"/>
              <w:rPr/>
            </w:pPr>
            <w:r w:rsidDel="00000000" w:rsidR="00000000" w:rsidRPr="00000000">
              <w:rPr>
                <w:rtl w:val="0"/>
              </w:rPr>
              <w:t xml:space="preserve">0,0004</w:t>
            </w:r>
          </w:p>
        </w:tc>
        <w:tc>
          <w:tcPr>
            <w:tcBorders>
              <w:bottom w:color="000000" w:space="0" w:sz="4" w:val="single"/>
            </w:tcBorders>
            <w:tcMar>
              <w:left w:w="0.0" w:type="dxa"/>
              <w:right w:w="0.0" w:type="dxa"/>
            </w:tcMar>
          </w:tcPr>
          <w:p w:rsidR="00000000" w:rsidDel="00000000" w:rsidP="00000000" w:rsidRDefault="00000000" w:rsidRPr="00000000" w14:paraId="00000117">
            <w:pPr>
              <w:jc w:val="center"/>
              <w:rPr/>
            </w:pPr>
            <w:r w:rsidDel="00000000" w:rsidR="00000000" w:rsidRPr="00000000">
              <w:rPr>
                <w:rtl w:val="0"/>
              </w:rPr>
              <w:t xml:space="preserve">0,1217</w:t>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br w:type="page"/>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tbl>
      <w:tblPr>
        <w:tblStyle w:val="Table8"/>
        <w:tblW w:w="924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00"/>
        <w:gridCol w:w="1017"/>
        <w:gridCol w:w="1018"/>
        <w:gridCol w:w="1017"/>
        <w:gridCol w:w="1018"/>
        <w:gridCol w:w="1017"/>
        <w:gridCol w:w="1018"/>
        <w:gridCol w:w="1017"/>
        <w:gridCol w:w="1020"/>
        <w:tblGridChange w:id="0">
          <w:tblGrid>
            <w:gridCol w:w="1100"/>
            <w:gridCol w:w="1017"/>
            <w:gridCol w:w="1018"/>
            <w:gridCol w:w="1017"/>
            <w:gridCol w:w="1018"/>
            <w:gridCol w:w="1017"/>
            <w:gridCol w:w="1018"/>
            <w:gridCol w:w="1017"/>
            <w:gridCol w:w="1020"/>
          </w:tblGrid>
        </w:tblGridChange>
      </w:tblGrid>
      <w:tr>
        <w:tc>
          <w:tcPr>
            <w:gridSpan w:val="9"/>
            <w:tcBorders>
              <w:bottom w:color="000000" w:space="0" w:sz="4" w:val="single"/>
            </w:tcBorders>
          </w:tcPr>
          <w:p w:rsidR="00000000" w:rsidDel="00000000" w:rsidP="00000000" w:rsidRDefault="00000000" w:rsidRPr="00000000" w14:paraId="0000011B">
            <w:pPr>
              <w:spacing w:line="480" w:lineRule="auto"/>
              <w:jc w:val="both"/>
              <w:rPr/>
            </w:pPr>
            <w:sdt>
              <w:sdtPr>
                <w:tag w:val="goog_rdk_61"/>
              </w:sdtPr>
              <w:sdtContent>
                <w:commentRangeStart w:id="14"/>
              </w:sdtContent>
            </w:sdt>
            <w:sdt>
              <w:sdtPr>
                <w:tag w:val="goog_rdk_62"/>
              </w:sdtPr>
              <w:sdtContent>
                <w:commentRangeStart w:id="15"/>
              </w:sdtContent>
            </w:sdt>
            <w:r w:rsidDel="00000000" w:rsidR="00000000" w:rsidRPr="00000000">
              <w:rPr>
                <w:rtl w:val="0"/>
              </w:rPr>
              <w:t xml:space="preserve">Table 4</w:t>
            </w:r>
            <w:commentRangeEnd w:id="14"/>
            <w:r w:rsidDel="00000000" w:rsidR="00000000" w:rsidRPr="00000000">
              <w:commentReference w:id="14"/>
            </w:r>
            <w:commentRangeEnd w:id="15"/>
            <w:r w:rsidDel="00000000" w:rsidR="00000000" w:rsidRPr="00000000">
              <w:commentReference w:id="15"/>
            </w:r>
            <w:r w:rsidDel="00000000" w:rsidR="00000000" w:rsidRPr="00000000">
              <w:rPr>
                <w:rtl w:val="0"/>
              </w:rPr>
              <w:t xml:space="preserve">: Volume of the five samples</w:t>
            </w:r>
            <w:sdt>
              <w:sdtPr>
                <w:tag w:val="goog_rdk_63"/>
              </w:sdtPr>
              <w:sdtContent>
                <w:ins w:author="Alessandro Samuel Rosa" w:id="23" w:date="2019-10-20T18:19:36Z">
                  <w:r w:rsidDel="00000000" w:rsidR="00000000" w:rsidRPr="00000000">
                    <w:rPr>
                      <w:rtl w:val="0"/>
                    </w:rPr>
                    <w:t xml:space="preserve"> </w:t>
                  </w:r>
                  <w:r w:rsidDel="00000000" w:rsidR="00000000" w:rsidRPr="00000000">
                    <w:rPr>
                      <w:rtl w:val="0"/>
                    </w:rPr>
                    <w:t xml:space="preserve">(S1, S2, …, S5)</w:t>
                  </w:r>
                </w:ins>
              </w:sdtContent>
            </w:sdt>
            <w:r w:rsidDel="00000000" w:rsidR="00000000" w:rsidRPr="00000000">
              <w:rPr>
                <w:rtl w:val="0"/>
              </w:rPr>
              <w:t xml:space="preserve"> produced by outlets A and B of the sample splitter for initial volumes of 100, 300, 500 and 1000 mL.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sdt>
        <w:sdtPr>
          <w:tag w:val="goog_rdk_65"/>
        </w:sdtPr>
        <w:sdtContent>
          <w:tr>
            <w:trPr>
              <w:trHeight w:val="240" w:hRule="atLeast"/>
              <w:ins w:author="Alessandro Samuel Rosa" w:id="24" w:date="2019-10-20T18:12:47Z"/>
            </w:trPr>
            <w:tc>
              <w:tcPr>
                <w:vMerge w:val="restart"/>
                <w:tcBorders>
                  <w:top w:color="000000" w:space="0" w:sz="4" w:val="single"/>
                  <w:bottom w:color="000000" w:space="0" w:sz="4" w:val="single"/>
                </w:tcBorders>
                <w:tcMar>
                  <w:left w:w="0.0" w:type="dxa"/>
                  <w:right w:w="0.0" w:type="dxa"/>
                </w:tcMar>
                <w:vAlign w:val="center"/>
              </w:tcPr>
              <w:sdt>
                <w:sdtPr>
                  <w:tag w:val="goog_rdk_67"/>
                </w:sdtPr>
                <w:sdtContent>
                  <w:p w:rsidR="00000000" w:rsidDel="00000000" w:rsidP="00000000" w:rsidRDefault="00000000" w:rsidRPr="00000000" w14:paraId="00000124">
                    <w:pPr>
                      <w:rPr>
                        <w:ins w:author="Alessandro Samuel Rosa" w:id="24" w:date="2019-10-20T18:12:47Z"/>
                      </w:rPr>
                    </w:pPr>
                    <w:sdt>
                      <w:sdtPr>
                        <w:tag w:val="goog_rdk_66"/>
                      </w:sdtPr>
                      <w:sdtContent>
                        <w:ins w:author="Alessandro Samuel Rosa" w:id="24" w:date="2019-10-20T18:12:47Z">
                          <w:r w:rsidDel="00000000" w:rsidR="00000000" w:rsidRPr="00000000">
                            <w:rPr>
                              <w:rtl w:val="0"/>
                            </w:rPr>
                            <w:t xml:space="preserve">Data and statistics</w:t>
                          </w:r>
                        </w:ins>
                      </w:sdtContent>
                    </w:sdt>
                  </w:p>
                </w:sdtContent>
              </w:sdt>
            </w:tc>
            <w:tc>
              <w:tcPr>
                <w:gridSpan w:val="8"/>
                <w:tcBorders>
                  <w:top w:color="000000" w:space="0" w:sz="4" w:val="single"/>
                  <w:bottom w:color="000000" w:space="0" w:sz="4" w:val="single"/>
                </w:tcBorders>
                <w:tcMar>
                  <w:left w:w="0.0" w:type="dxa"/>
                  <w:right w:w="0.0" w:type="dxa"/>
                </w:tcMar>
                <w:vAlign w:val="center"/>
              </w:tcPr>
              <w:sdt>
                <w:sdtPr>
                  <w:tag w:val="goog_rdk_69"/>
                </w:sdtPr>
                <w:sdtContent>
                  <w:p w:rsidR="00000000" w:rsidDel="00000000" w:rsidP="00000000" w:rsidRDefault="00000000" w:rsidRPr="00000000" w14:paraId="00000125">
                    <w:pPr>
                      <w:jc w:val="center"/>
                      <w:rPr>
                        <w:ins w:author="Alessandro Samuel Rosa" w:id="24" w:date="2019-10-20T18:12:47Z"/>
                      </w:rPr>
                    </w:pPr>
                    <w:sdt>
                      <w:sdtPr>
                        <w:tag w:val="goog_rdk_68"/>
                      </w:sdtPr>
                      <w:sdtContent>
                        <w:ins w:author="Alessandro Samuel Rosa" w:id="24" w:date="2019-10-20T18:12:47Z">
                          <w:r w:rsidDel="00000000" w:rsidR="00000000" w:rsidRPr="00000000">
                            <w:rPr>
                              <w:rtl w:val="0"/>
                            </w:rPr>
                            <w:t xml:space="preserve">Initial sample volume and splitter outlet</w:t>
                          </w:r>
                        </w:ins>
                      </w:sdtContent>
                    </w:sdt>
                  </w:p>
                </w:sdtContent>
              </w:sdt>
            </w:tc>
          </w:tr>
        </w:sdtContent>
      </w:sdt>
      <w:sdt>
        <w:sdtPr>
          <w:tag w:val="goog_rdk_84"/>
        </w:sdtPr>
        <w:sdtContent>
          <w:tr>
            <w:trPr>
              <w:trHeight w:val="240" w:hRule="atLeast"/>
              <w:trPrChange w:author="Alessandro Samuel Rosa" w:id="25" w:date="2019-10-20T18:12:47Z">
                <w:trPr/>
              </w:trPrChange>
            </w:trPr>
            <w:sdt>
              <w:sdtPr>
                <w:tag w:val="goog_rdk_85"/>
              </w:sdtPr>
              <w:sdtContent>
                <w:tc>
                  <w:tcPr>
                    <w:vMerge w:val="continue"/>
                    <w:tcBorders>
                      <w:top w:color="000000" w:space="0" w:sz="4" w:val="single"/>
                      <w:bottom w:color="000000" w:space="0" w:sz="4" w:val="single"/>
                    </w:tcBorders>
                    <w:tcMar>
                      <w:left w:w="0.0" w:type="dxa"/>
                      <w:right w:w="0.0" w:type="dxa"/>
                    </w:tcMar>
                    <w:vAlign w:val="center"/>
                    <w:tcPrChange w:author="Alessandro Samuel Rosa" w:id="25" w:date="2019-10-20T18:12:47Z">
                      <w:tcPr>
                        <w:tcBorders>
                          <w:top w:color="000000" w:space="0" w:sz="4" w:val="single"/>
                          <w:bottom w:color="000000" w:space="0" w:sz="4" w:val="single"/>
                        </w:tcBorders>
                        <w:tcMar>
                          <w:left w:w="0.0" w:type="dxa"/>
                          <w:right w:w="0.0" w:type="dxa"/>
                        </w:tcMar>
                        <w:vAlign w:val="center"/>
                      </w:tcPr>
                    </w:tcPrChange>
                  </w:tcPr>
                  <w:sdt>
                    <w:sdtPr>
                      <w:tag w:val="goog_rdk_90"/>
                    </w:sdtPr>
                    <w:sdtContent>
                      <w:p w:rsidR="00000000" w:rsidDel="00000000" w:rsidP="00000000" w:rsidRDefault="00000000" w:rsidRPr="00000000" w14:paraId="0000012D">
                        <w:pPr>
                          <w:spacing w:after="0" w:before="0" w:line="240" w:lineRule="auto"/>
                          <w:ind w:left="0" w:firstLine="0"/>
                          <w:rPr/>
                          <w:pPrChange w:author="Alessandro Samuel Rosa" w:id="0" w:date="2019-10-20T18:12:47Z">
                            <w:pPr/>
                          </w:pPrChange>
                        </w:pPr>
                        <w:sdt>
                          <w:sdtPr>
                            <w:tag w:val="goog_rdk_87"/>
                          </w:sdtPr>
                          <w:sdtContent>
                            <w:del w:author="Alessandro Samuel Rosa" w:id="26" w:date="2019-10-20T18:12:37Z">
                              <w:r w:rsidDel="00000000" w:rsidR="00000000" w:rsidRPr="00000000">
                                <w:rPr>
                                  <w:rtl w:val="0"/>
                                </w:rPr>
                                <w:delText xml:space="preserve"> </w:delText>
                              </w:r>
                            </w:del>
                          </w:sdtContent>
                        </w:sdt>
                        <w:sdt>
                          <w:sdtPr>
                            <w:tag w:val="goog_rdk_88"/>
                          </w:sdtPr>
                          <w:sdtContent>
                            <w:ins w:author="Alessandro Samuel Rosa" w:id="26" w:date="2019-10-20T18:12:37Z">
                              <w:sdt>
                                <w:sdtPr>
                                  <w:tag w:val="goog_rdk_89"/>
                                </w:sdtPr>
                                <w:sdtContent>
                                  <w:del w:author="Alessandro Samuel Rosa" w:id="26" w:date="2019-10-20T18:12:37Z">
                                    <w:r w:rsidDel="00000000" w:rsidR="00000000" w:rsidRPr="00000000">
                                      <w:rPr>
                                        <w:rtl w:val="0"/>
                                      </w:rPr>
                                      <w:delText xml:space="preserve">Data and statistics</w:delText>
                                    </w:r>
                                  </w:del>
                                </w:sdtContent>
                              </w:sdt>
                            </w:ins>
                          </w:sdtContent>
                        </w:sdt>
                        <w:r w:rsidDel="00000000" w:rsidR="00000000" w:rsidRPr="00000000">
                          <w:rPr>
                            <w:rtl w:val="0"/>
                          </w:rPr>
                        </w:r>
                      </w:p>
                    </w:sdtContent>
                  </w:sdt>
                </w:tc>
              </w:sdtContent>
            </w:sdt>
            <w:tc>
              <w:tcPr>
                <w:tcBorders>
                  <w:top w:color="000000" w:space="0" w:sz="4" w:val="single"/>
                  <w:bottom w:color="000000" w:space="0" w:sz="4" w:val="single"/>
                </w:tcBorders>
                <w:tcMar>
                  <w:left w:w="0.0" w:type="dxa"/>
                  <w:right w:w="0.0" w:type="dxa"/>
                </w:tcMar>
                <w:vAlign w:val="center"/>
                <w:tcPrChange w:author="Alessandro Samuel Rosa" w:id="25" w:date="2019-10-20T18:12:47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12E">
                <w:pPr>
                  <w:jc w:val="center"/>
                  <w:rPr/>
                </w:pPr>
                <w:r w:rsidDel="00000000" w:rsidR="00000000" w:rsidRPr="00000000">
                  <w:rPr>
                    <w:rtl w:val="0"/>
                  </w:rPr>
                  <w:t xml:space="preserve">100 mL</w:t>
                  <w:br w:type="textWrapping"/>
                  <w:t xml:space="preserve">A</w:t>
                </w:r>
              </w:p>
            </w:tc>
            <w:tc>
              <w:tcPr>
                <w:tcBorders>
                  <w:top w:color="000000" w:space="0" w:sz="4" w:val="single"/>
                  <w:bottom w:color="000000" w:space="0" w:sz="4" w:val="single"/>
                </w:tcBorders>
                <w:tcMar>
                  <w:left w:w="0.0" w:type="dxa"/>
                  <w:right w:w="0.0" w:type="dxa"/>
                </w:tcMar>
                <w:vAlign w:val="center"/>
                <w:tcPrChange w:author="Alessandro Samuel Rosa" w:id="25" w:date="2019-10-20T18:12:47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12F">
                <w:pPr>
                  <w:jc w:val="center"/>
                  <w:rPr/>
                </w:pPr>
                <w:r w:rsidDel="00000000" w:rsidR="00000000" w:rsidRPr="00000000">
                  <w:rPr>
                    <w:rtl w:val="0"/>
                  </w:rPr>
                  <w:t xml:space="preserve">100 mL</w:t>
                  <w:br w:type="textWrapping"/>
                  <w:t xml:space="preserve">B</w:t>
                </w:r>
              </w:p>
            </w:tc>
            <w:tc>
              <w:tcPr>
                <w:tcBorders>
                  <w:top w:color="000000" w:space="0" w:sz="4" w:val="single"/>
                  <w:bottom w:color="000000" w:space="0" w:sz="4" w:val="single"/>
                </w:tcBorders>
                <w:tcMar>
                  <w:left w:w="0.0" w:type="dxa"/>
                  <w:right w:w="0.0" w:type="dxa"/>
                </w:tcMar>
                <w:vAlign w:val="center"/>
                <w:tcPrChange w:author="Alessandro Samuel Rosa" w:id="25" w:date="2019-10-20T18:12:47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130">
                <w:pPr>
                  <w:jc w:val="center"/>
                  <w:rPr/>
                </w:pPr>
                <w:r w:rsidDel="00000000" w:rsidR="00000000" w:rsidRPr="00000000">
                  <w:rPr>
                    <w:rtl w:val="0"/>
                  </w:rPr>
                  <w:t xml:space="preserve">300 mL</w:t>
                  <w:br w:type="textWrapping"/>
                  <w:t xml:space="preserve">A</w:t>
                </w:r>
              </w:p>
            </w:tc>
            <w:tc>
              <w:tcPr>
                <w:tcBorders>
                  <w:top w:color="000000" w:space="0" w:sz="4" w:val="single"/>
                  <w:bottom w:color="000000" w:space="0" w:sz="4" w:val="single"/>
                </w:tcBorders>
                <w:tcMar>
                  <w:left w:w="0.0" w:type="dxa"/>
                  <w:right w:w="0.0" w:type="dxa"/>
                </w:tcMar>
                <w:vAlign w:val="center"/>
                <w:tcPrChange w:author="Alessandro Samuel Rosa" w:id="25" w:date="2019-10-20T18:12:47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131">
                <w:pPr>
                  <w:jc w:val="center"/>
                  <w:rPr/>
                </w:pPr>
                <w:r w:rsidDel="00000000" w:rsidR="00000000" w:rsidRPr="00000000">
                  <w:rPr>
                    <w:rtl w:val="0"/>
                  </w:rPr>
                  <w:t xml:space="preserve">300 mL</w:t>
                  <w:br w:type="textWrapping"/>
                  <w:t xml:space="preserve">B</w:t>
                </w:r>
              </w:p>
            </w:tc>
            <w:tc>
              <w:tcPr>
                <w:tcBorders>
                  <w:top w:color="000000" w:space="0" w:sz="4" w:val="single"/>
                  <w:bottom w:color="000000" w:space="0" w:sz="4" w:val="single"/>
                </w:tcBorders>
                <w:tcMar>
                  <w:left w:w="0.0" w:type="dxa"/>
                  <w:right w:w="0.0" w:type="dxa"/>
                </w:tcMar>
                <w:vAlign w:val="center"/>
                <w:tcPrChange w:author="Alessandro Samuel Rosa" w:id="25" w:date="2019-10-20T18:12:47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132">
                <w:pPr>
                  <w:jc w:val="center"/>
                  <w:rPr/>
                </w:pPr>
                <w:r w:rsidDel="00000000" w:rsidR="00000000" w:rsidRPr="00000000">
                  <w:rPr>
                    <w:rtl w:val="0"/>
                  </w:rPr>
                  <w:t xml:space="preserve">500 mL</w:t>
                  <w:br w:type="textWrapping"/>
                  <w:t xml:space="preserve">A</w:t>
                </w:r>
              </w:p>
            </w:tc>
            <w:tc>
              <w:tcPr>
                <w:tcBorders>
                  <w:top w:color="000000" w:space="0" w:sz="4" w:val="single"/>
                  <w:bottom w:color="000000" w:space="0" w:sz="4" w:val="single"/>
                </w:tcBorders>
                <w:tcMar>
                  <w:left w:w="0.0" w:type="dxa"/>
                  <w:right w:w="0.0" w:type="dxa"/>
                </w:tcMar>
                <w:vAlign w:val="center"/>
                <w:tcPrChange w:author="Alessandro Samuel Rosa" w:id="25" w:date="2019-10-20T18:12:47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133">
                <w:pPr>
                  <w:jc w:val="center"/>
                  <w:rPr/>
                </w:pPr>
                <w:r w:rsidDel="00000000" w:rsidR="00000000" w:rsidRPr="00000000">
                  <w:rPr>
                    <w:rtl w:val="0"/>
                  </w:rPr>
                  <w:t xml:space="preserve">500 mL</w:t>
                  <w:br w:type="textWrapping"/>
                  <w:t xml:space="preserve">B</w:t>
                </w:r>
              </w:p>
            </w:tc>
            <w:tc>
              <w:tcPr>
                <w:tcBorders>
                  <w:top w:color="000000" w:space="0" w:sz="4" w:val="single"/>
                  <w:bottom w:color="000000" w:space="0" w:sz="4" w:val="single"/>
                </w:tcBorders>
                <w:tcMar>
                  <w:left w:w="0.0" w:type="dxa"/>
                  <w:right w:w="0.0" w:type="dxa"/>
                </w:tcMar>
                <w:vAlign w:val="center"/>
                <w:tcPrChange w:author="Alessandro Samuel Rosa" w:id="25" w:date="2019-10-20T18:12:47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134">
                <w:pPr>
                  <w:jc w:val="center"/>
                  <w:rPr/>
                </w:pPr>
                <w:r w:rsidDel="00000000" w:rsidR="00000000" w:rsidRPr="00000000">
                  <w:rPr>
                    <w:rtl w:val="0"/>
                  </w:rPr>
                  <w:t xml:space="preserve">1000 mL</w:t>
                  <w:br w:type="textWrapping"/>
                  <w:t xml:space="preserve">A</w:t>
                </w:r>
              </w:p>
            </w:tc>
            <w:tc>
              <w:tcPr>
                <w:tcBorders>
                  <w:top w:color="000000" w:space="0" w:sz="4" w:val="single"/>
                  <w:bottom w:color="000000" w:space="0" w:sz="4" w:val="single"/>
                </w:tcBorders>
                <w:tcMar>
                  <w:left w:w="0.0" w:type="dxa"/>
                  <w:right w:w="0.0" w:type="dxa"/>
                </w:tcMar>
                <w:vAlign w:val="center"/>
                <w:tcPrChange w:author="Alessandro Samuel Rosa" w:id="25" w:date="2019-10-20T18:12:47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135">
                <w:pPr>
                  <w:jc w:val="center"/>
                  <w:rPr/>
                </w:pPr>
                <w:r w:rsidDel="00000000" w:rsidR="00000000" w:rsidRPr="00000000">
                  <w:rPr>
                    <w:rtl w:val="0"/>
                  </w:rPr>
                  <w:t xml:space="preserve">1000 mL</w:t>
                  <w:br w:type="textWrapping"/>
                  <w:t xml:space="preserve">B</w:t>
                </w:r>
              </w:p>
            </w:tc>
          </w:tr>
        </w:sdtContent>
      </w:sdt>
      <w:tr>
        <w:tc>
          <w:tcPr>
            <w:tcBorders>
              <w:top w:color="000000" w:space="0" w:sz="4" w:val="single"/>
            </w:tcBorders>
            <w:tcMar>
              <w:left w:w="0.0" w:type="dxa"/>
              <w:right w:w="0.0" w:type="dxa"/>
            </w:tcMar>
            <w:vAlign w:val="center"/>
          </w:tcPr>
          <w:p w:rsidR="00000000" w:rsidDel="00000000" w:rsidP="00000000" w:rsidRDefault="00000000" w:rsidRPr="00000000" w14:paraId="00000136">
            <w:pPr>
              <w:rPr/>
            </w:pPr>
            <w:sdt>
              <w:sdtPr>
                <w:tag w:val="goog_rdk_92"/>
              </w:sdtPr>
              <w:sdtContent>
                <w:ins w:author="Alessandro Samuel Rosa" w:id="27" w:date="2019-10-20T18:12:18Z">
                  <w:r w:rsidDel="00000000" w:rsidR="00000000" w:rsidRPr="00000000">
                    <w:rPr>
                      <w:rtl w:val="0"/>
                    </w:rPr>
                    <w:t xml:space="preserve">S</w:t>
                  </w:r>
                </w:ins>
              </w:sdtContent>
            </w:sdt>
            <w:r w:rsidDel="00000000" w:rsidR="00000000" w:rsidRPr="00000000">
              <w:rPr>
                <w:rtl w:val="0"/>
              </w:rPr>
              <w:t xml:space="preserve">1</w:t>
            </w:r>
            <w:sdt>
              <w:sdtPr>
                <w:tag w:val="goog_rdk_93"/>
              </w:sdtPr>
              <w:sdtContent>
                <w:ins w:author="Alessandro Samuel Rosa" w:id="28" w:date="2019-10-20T18:19:39Z">
                  <w:r w:rsidDel="00000000" w:rsidR="00000000" w:rsidRPr="00000000">
                    <w:rPr>
                      <w:rtl w:val="0"/>
                    </w:rPr>
                    <w:t xml:space="preserve"> (mL)</w:t>
                  </w:r>
                </w:ins>
              </w:sdtContent>
            </w:sdt>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137">
            <w:pPr>
              <w:jc w:val="center"/>
              <w:rPr/>
            </w:pPr>
            <w:r w:rsidDel="00000000" w:rsidR="00000000" w:rsidRPr="00000000">
              <w:rPr>
                <w:rtl w:val="0"/>
              </w:rPr>
              <w:t xml:space="preserve">48,00</w:t>
            </w:r>
          </w:p>
        </w:tc>
        <w:tc>
          <w:tcPr>
            <w:tcBorders>
              <w:top w:color="000000" w:space="0" w:sz="4" w:val="single"/>
            </w:tcBorders>
            <w:tcMar>
              <w:left w:w="0.0" w:type="dxa"/>
              <w:right w:w="0.0" w:type="dxa"/>
            </w:tcMar>
            <w:vAlign w:val="center"/>
          </w:tcPr>
          <w:p w:rsidR="00000000" w:rsidDel="00000000" w:rsidP="00000000" w:rsidRDefault="00000000" w:rsidRPr="00000000" w14:paraId="00000138">
            <w:pPr>
              <w:jc w:val="center"/>
              <w:rPr/>
            </w:pPr>
            <w:r w:rsidDel="00000000" w:rsidR="00000000" w:rsidRPr="00000000">
              <w:rPr>
                <w:rtl w:val="0"/>
              </w:rPr>
              <w:t xml:space="preserve">50,00</w:t>
            </w:r>
          </w:p>
        </w:tc>
        <w:tc>
          <w:tcPr>
            <w:tcBorders>
              <w:top w:color="000000" w:space="0" w:sz="4" w:val="single"/>
            </w:tcBorders>
            <w:tcMar>
              <w:left w:w="0.0" w:type="dxa"/>
              <w:right w:w="0.0" w:type="dxa"/>
            </w:tcMar>
            <w:vAlign w:val="center"/>
          </w:tcPr>
          <w:p w:rsidR="00000000" w:rsidDel="00000000" w:rsidP="00000000" w:rsidRDefault="00000000" w:rsidRPr="00000000" w14:paraId="00000139">
            <w:pPr>
              <w:jc w:val="center"/>
              <w:rPr/>
            </w:pPr>
            <w:r w:rsidDel="00000000" w:rsidR="00000000" w:rsidRPr="00000000">
              <w:rPr>
                <w:rtl w:val="0"/>
              </w:rPr>
              <w:t xml:space="preserve">155,00</w:t>
            </w:r>
          </w:p>
        </w:tc>
        <w:tc>
          <w:tcPr>
            <w:tcBorders>
              <w:top w:color="000000" w:space="0" w:sz="4" w:val="single"/>
            </w:tcBorders>
            <w:tcMar>
              <w:left w:w="0.0" w:type="dxa"/>
              <w:right w:w="0.0" w:type="dxa"/>
            </w:tcMar>
            <w:vAlign w:val="center"/>
          </w:tcPr>
          <w:p w:rsidR="00000000" w:rsidDel="00000000" w:rsidP="00000000" w:rsidRDefault="00000000" w:rsidRPr="00000000" w14:paraId="0000013A">
            <w:pPr>
              <w:jc w:val="center"/>
              <w:rPr/>
            </w:pPr>
            <w:r w:rsidDel="00000000" w:rsidR="00000000" w:rsidRPr="00000000">
              <w:rPr>
                <w:rtl w:val="0"/>
              </w:rPr>
              <w:t xml:space="preserve">145,00</w:t>
            </w:r>
          </w:p>
        </w:tc>
        <w:tc>
          <w:tcPr>
            <w:tcBorders>
              <w:top w:color="000000" w:space="0" w:sz="4" w:val="single"/>
            </w:tcBorders>
            <w:tcMar>
              <w:left w:w="0.0" w:type="dxa"/>
              <w:right w:w="0.0" w:type="dxa"/>
            </w:tcMar>
            <w:vAlign w:val="center"/>
          </w:tcPr>
          <w:p w:rsidR="00000000" w:rsidDel="00000000" w:rsidP="00000000" w:rsidRDefault="00000000" w:rsidRPr="00000000" w14:paraId="0000013B">
            <w:pPr>
              <w:jc w:val="center"/>
              <w:rPr/>
            </w:pPr>
            <w:r w:rsidDel="00000000" w:rsidR="00000000" w:rsidRPr="00000000">
              <w:rPr>
                <w:rtl w:val="0"/>
              </w:rPr>
              <w:t xml:space="preserve">245,00</w:t>
            </w:r>
          </w:p>
        </w:tc>
        <w:tc>
          <w:tcPr>
            <w:tcBorders>
              <w:top w:color="000000" w:space="0" w:sz="4" w:val="single"/>
            </w:tcBorders>
            <w:tcMar>
              <w:left w:w="0.0" w:type="dxa"/>
              <w:right w:w="0.0" w:type="dxa"/>
            </w:tcMar>
            <w:vAlign w:val="center"/>
          </w:tcPr>
          <w:p w:rsidR="00000000" w:rsidDel="00000000" w:rsidP="00000000" w:rsidRDefault="00000000" w:rsidRPr="00000000" w14:paraId="0000013C">
            <w:pPr>
              <w:jc w:val="center"/>
              <w:rPr/>
            </w:pPr>
            <w:r w:rsidDel="00000000" w:rsidR="00000000" w:rsidRPr="00000000">
              <w:rPr>
                <w:rtl w:val="0"/>
              </w:rPr>
              <w:t xml:space="preserve">254,00</w:t>
            </w:r>
          </w:p>
        </w:tc>
        <w:tc>
          <w:tcPr>
            <w:tcBorders>
              <w:top w:color="000000" w:space="0" w:sz="4" w:val="single"/>
            </w:tcBorders>
            <w:tcMar>
              <w:left w:w="0.0" w:type="dxa"/>
              <w:right w:w="0.0" w:type="dxa"/>
            </w:tcMar>
            <w:vAlign w:val="center"/>
          </w:tcPr>
          <w:p w:rsidR="00000000" w:rsidDel="00000000" w:rsidP="00000000" w:rsidRDefault="00000000" w:rsidRPr="00000000" w14:paraId="0000013D">
            <w:pPr>
              <w:jc w:val="center"/>
              <w:rPr/>
            </w:pPr>
            <w:r w:rsidDel="00000000" w:rsidR="00000000" w:rsidRPr="00000000">
              <w:rPr>
                <w:rtl w:val="0"/>
              </w:rPr>
              <w:t xml:space="preserve">507,00</w:t>
            </w:r>
          </w:p>
        </w:tc>
        <w:tc>
          <w:tcPr>
            <w:tcBorders>
              <w:top w:color="000000" w:space="0" w:sz="4" w:val="single"/>
            </w:tcBorders>
            <w:tcMar>
              <w:left w:w="0.0" w:type="dxa"/>
              <w:right w:w="0.0" w:type="dxa"/>
            </w:tcMar>
            <w:vAlign w:val="center"/>
          </w:tcPr>
          <w:p w:rsidR="00000000" w:rsidDel="00000000" w:rsidP="00000000" w:rsidRDefault="00000000" w:rsidRPr="00000000" w14:paraId="0000013E">
            <w:pPr>
              <w:jc w:val="center"/>
              <w:rPr/>
            </w:pPr>
            <w:r w:rsidDel="00000000" w:rsidR="00000000" w:rsidRPr="00000000">
              <w:rPr>
                <w:rtl w:val="0"/>
              </w:rPr>
              <w:t xml:space="preserve">484,50</w:t>
            </w:r>
          </w:p>
        </w:tc>
      </w:tr>
      <w:tr>
        <w:tc>
          <w:tcPr>
            <w:tcMar>
              <w:left w:w="0.0" w:type="dxa"/>
              <w:right w:w="0.0" w:type="dxa"/>
            </w:tcMar>
            <w:vAlign w:val="center"/>
          </w:tcPr>
          <w:p w:rsidR="00000000" w:rsidDel="00000000" w:rsidP="00000000" w:rsidRDefault="00000000" w:rsidRPr="00000000" w14:paraId="0000013F">
            <w:pPr>
              <w:rPr/>
            </w:pPr>
            <w:sdt>
              <w:sdtPr>
                <w:tag w:val="goog_rdk_95"/>
              </w:sdtPr>
              <w:sdtContent>
                <w:ins w:author="Alessandro Samuel Rosa" w:id="29" w:date="2019-10-20T18:12:20Z">
                  <w:r w:rsidDel="00000000" w:rsidR="00000000" w:rsidRPr="00000000">
                    <w:rPr>
                      <w:rtl w:val="0"/>
                    </w:rPr>
                    <w:t xml:space="preserve">S</w:t>
                  </w:r>
                </w:ins>
              </w:sdtContent>
            </w:sdt>
            <w:r w:rsidDel="00000000" w:rsidR="00000000" w:rsidRPr="00000000">
              <w:rPr>
                <w:rtl w:val="0"/>
              </w:rPr>
              <w:t xml:space="preserve">2</w:t>
            </w:r>
            <w:sdt>
              <w:sdtPr>
                <w:tag w:val="goog_rdk_96"/>
              </w:sdtPr>
              <w:sdtContent>
                <w:ins w:author="Alessandro Samuel Rosa" w:id="30" w:date="2019-10-20T18:19:47Z">
                  <w:r w:rsidDel="00000000" w:rsidR="00000000" w:rsidRPr="00000000">
                    <w:rPr>
                      <w:rtl w:val="0"/>
                    </w:rPr>
                    <w:t xml:space="preserve"> (mL)</w:t>
                  </w:r>
                </w:ins>
              </w:sdtContent>
            </w:sdt>
            <w:r w:rsidDel="00000000" w:rsidR="00000000" w:rsidRPr="00000000">
              <w:rPr>
                <w:rtl w:val="0"/>
              </w:rPr>
            </w:r>
          </w:p>
        </w:tc>
        <w:tc>
          <w:tcPr>
            <w:tcMar>
              <w:left w:w="0.0" w:type="dxa"/>
              <w:right w:w="0.0" w:type="dxa"/>
            </w:tcMar>
            <w:vAlign w:val="center"/>
          </w:tcPr>
          <w:p w:rsidR="00000000" w:rsidDel="00000000" w:rsidP="00000000" w:rsidRDefault="00000000" w:rsidRPr="00000000" w14:paraId="00000140">
            <w:pPr>
              <w:jc w:val="center"/>
              <w:rPr/>
            </w:pPr>
            <w:r w:rsidDel="00000000" w:rsidR="00000000" w:rsidRPr="00000000">
              <w:rPr>
                <w:rtl w:val="0"/>
              </w:rPr>
              <w:t xml:space="preserve">44,00</w:t>
            </w:r>
          </w:p>
        </w:tc>
        <w:tc>
          <w:tcPr>
            <w:tcMar>
              <w:left w:w="0.0" w:type="dxa"/>
              <w:right w:w="0.0" w:type="dxa"/>
            </w:tcMar>
            <w:vAlign w:val="center"/>
          </w:tcPr>
          <w:p w:rsidR="00000000" w:rsidDel="00000000" w:rsidP="00000000" w:rsidRDefault="00000000" w:rsidRPr="00000000" w14:paraId="00000141">
            <w:pPr>
              <w:jc w:val="center"/>
              <w:rPr/>
            </w:pPr>
            <w:r w:rsidDel="00000000" w:rsidR="00000000" w:rsidRPr="00000000">
              <w:rPr>
                <w:rtl w:val="0"/>
              </w:rPr>
              <w:t xml:space="preserve">54,00</w:t>
            </w:r>
          </w:p>
        </w:tc>
        <w:tc>
          <w:tcPr>
            <w:tcMar>
              <w:left w:w="0.0" w:type="dxa"/>
              <w:right w:w="0.0" w:type="dxa"/>
            </w:tcMar>
            <w:vAlign w:val="center"/>
          </w:tcPr>
          <w:p w:rsidR="00000000" w:rsidDel="00000000" w:rsidP="00000000" w:rsidRDefault="00000000" w:rsidRPr="00000000" w14:paraId="00000142">
            <w:pPr>
              <w:jc w:val="center"/>
              <w:rPr/>
            </w:pPr>
            <w:r w:rsidDel="00000000" w:rsidR="00000000" w:rsidRPr="00000000">
              <w:rPr>
                <w:rtl w:val="0"/>
              </w:rPr>
              <w:t xml:space="preserve">144,00</w:t>
            </w:r>
          </w:p>
        </w:tc>
        <w:tc>
          <w:tcPr>
            <w:tcMar>
              <w:left w:w="0.0" w:type="dxa"/>
              <w:right w:w="0.0" w:type="dxa"/>
            </w:tcMar>
            <w:vAlign w:val="center"/>
          </w:tcPr>
          <w:p w:rsidR="00000000" w:rsidDel="00000000" w:rsidP="00000000" w:rsidRDefault="00000000" w:rsidRPr="00000000" w14:paraId="00000143">
            <w:pPr>
              <w:jc w:val="center"/>
              <w:rPr/>
            </w:pPr>
            <w:r w:rsidDel="00000000" w:rsidR="00000000" w:rsidRPr="00000000">
              <w:rPr>
                <w:rtl w:val="0"/>
              </w:rPr>
              <w:t xml:space="preserve">156,00</w:t>
            </w:r>
          </w:p>
        </w:tc>
        <w:tc>
          <w:tcPr>
            <w:tcMar>
              <w:left w:w="0.0" w:type="dxa"/>
              <w:right w:w="0.0" w:type="dxa"/>
            </w:tcMar>
            <w:vAlign w:val="center"/>
          </w:tcPr>
          <w:p w:rsidR="00000000" w:rsidDel="00000000" w:rsidP="00000000" w:rsidRDefault="00000000" w:rsidRPr="00000000" w14:paraId="00000144">
            <w:pPr>
              <w:jc w:val="center"/>
              <w:rPr/>
            </w:pPr>
            <w:r w:rsidDel="00000000" w:rsidR="00000000" w:rsidRPr="00000000">
              <w:rPr>
                <w:rtl w:val="0"/>
              </w:rPr>
              <w:t xml:space="preserve">261,00</w:t>
            </w:r>
          </w:p>
        </w:tc>
        <w:tc>
          <w:tcPr>
            <w:tcMar>
              <w:left w:w="0.0" w:type="dxa"/>
              <w:right w:w="0.0" w:type="dxa"/>
            </w:tcMar>
            <w:vAlign w:val="center"/>
          </w:tcPr>
          <w:p w:rsidR="00000000" w:rsidDel="00000000" w:rsidP="00000000" w:rsidRDefault="00000000" w:rsidRPr="00000000" w14:paraId="00000145">
            <w:pPr>
              <w:jc w:val="center"/>
              <w:rPr/>
            </w:pPr>
            <w:r w:rsidDel="00000000" w:rsidR="00000000" w:rsidRPr="00000000">
              <w:rPr>
                <w:rtl w:val="0"/>
              </w:rPr>
              <w:t xml:space="preserve">239,00</w:t>
            </w:r>
          </w:p>
        </w:tc>
        <w:tc>
          <w:tcPr>
            <w:tcMar>
              <w:left w:w="0.0" w:type="dxa"/>
              <w:right w:w="0.0" w:type="dxa"/>
            </w:tcMar>
            <w:vAlign w:val="center"/>
          </w:tcPr>
          <w:p w:rsidR="00000000" w:rsidDel="00000000" w:rsidP="00000000" w:rsidRDefault="00000000" w:rsidRPr="00000000" w14:paraId="00000146">
            <w:pPr>
              <w:jc w:val="center"/>
              <w:rPr/>
            </w:pPr>
            <w:r w:rsidDel="00000000" w:rsidR="00000000" w:rsidRPr="00000000">
              <w:rPr>
                <w:rtl w:val="0"/>
              </w:rPr>
              <w:t xml:space="preserve">457,00</w:t>
            </w:r>
          </w:p>
        </w:tc>
        <w:tc>
          <w:tcPr>
            <w:tcMar>
              <w:left w:w="0.0" w:type="dxa"/>
              <w:right w:w="0.0" w:type="dxa"/>
            </w:tcMar>
            <w:vAlign w:val="center"/>
          </w:tcPr>
          <w:p w:rsidR="00000000" w:rsidDel="00000000" w:rsidP="00000000" w:rsidRDefault="00000000" w:rsidRPr="00000000" w14:paraId="00000147">
            <w:pPr>
              <w:jc w:val="center"/>
              <w:rPr/>
            </w:pPr>
            <w:r w:rsidDel="00000000" w:rsidR="00000000" w:rsidRPr="00000000">
              <w:rPr>
                <w:rtl w:val="0"/>
              </w:rPr>
              <w:t xml:space="preserve">534,50</w:t>
            </w:r>
          </w:p>
        </w:tc>
      </w:tr>
      <w:tr>
        <w:tc>
          <w:tcPr>
            <w:tcMar>
              <w:left w:w="0.0" w:type="dxa"/>
              <w:right w:w="0.0" w:type="dxa"/>
            </w:tcMar>
            <w:vAlign w:val="center"/>
          </w:tcPr>
          <w:p w:rsidR="00000000" w:rsidDel="00000000" w:rsidP="00000000" w:rsidRDefault="00000000" w:rsidRPr="00000000" w14:paraId="00000148">
            <w:pPr>
              <w:rPr/>
            </w:pPr>
            <w:sdt>
              <w:sdtPr>
                <w:tag w:val="goog_rdk_98"/>
              </w:sdtPr>
              <w:sdtContent>
                <w:ins w:author="Alessandro Samuel Rosa" w:id="31" w:date="2019-10-20T18:12:21Z">
                  <w:r w:rsidDel="00000000" w:rsidR="00000000" w:rsidRPr="00000000">
                    <w:rPr>
                      <w:rtl w:val="0"/>
                    </w:rPr>
                    <w:t xml:space="preserve">S</w:t>
                  </w:r>
                </w:ins>
              </w:sdtContent>
            </w:sdt>
            <w:r w:rsidDel="00000000" w:rsidR="00000000" w:rsidRPr="00000000">
              <w:rPr>
                <w:rtl w:val="0"/>
              </w:rPr>
              <w:t xml:space="preserve">3</w:t>
            </w:r>
            <w:sdt>
              <w:sdtPr>
                <w:tag w:val="goog_rdk_99"/>
              </w:sdtPr>
              <w:sdtContent>
                <w:ins w:author="Alessandro Samuel Rosa" w:id="32" w:date="2019-10-20T18:19:50Z">
                  <w:r w:rsidDel="00000000" w:rsidR="00000000" w:rsidRPr="00000000">
                    <w:rPr>
                      <w:rtl w:val="0"/>
                    </w:rPr>
                    <w:t xml:space="preserve"> (mL)</w:t>
                  </w:r>
                </w:ins>
              </w:sdtContent>
            </w:sdt>
            <w:r w:rsidDel="00000000" w:rsidR="00000000" w:rsidRPr="00000000">
              <w:rPr>
                <w:rtl w:val="0"/>
              </w:rPr>
            </w:r>
          </w:p>
        </w:tc>
        <w:tc>
          <w:tcPr>
            <w:tcMar>
              <w:left w:w="0.0" w:type="dxa"/>
              <w:right w:w="0.0" w:type="dxa"/>
            </w:tcMar>
            <w:vAlign w:val="center"/>
          </w:tcPr>
          <w:p w:rsidR="00000000" w:rsidDel="00000000" w:rsidP="00000000" w:rsidRDefault="00000000" w:rsidRPr="00000000" w14:paraId="00000149">
            <w:pPr>
              <w:jc w:val="center"/>
              <w:rPr/>
            </w:pPr>
            <w:r w:rsidDel="00000000" w:rsidR="00000000" w:rsidRPr="00000000">
              <w:rPr>
                <w:rtl w:val="0"/>
              </w:rPr>
              <w:t xml:space="preserve">47,00</w:t>
            </w:r>
          </w:p>
        </w:tc>
        <w:tc>
          <w:tcPr>
            <w:tcMar>
              <w:left w:w="0.0" w:type="dxa"/>
              <w:right w:w="0.0" w:type="dxa"/>
            </w:tcMar>
            <w:vAlign w:val="center"/>
          </w:tcPr>
          <w:p w:rsidR="00000000" w:rsidDel="00000000" w:rsidP="00000000" w:rsidRDefault="00000000" w:rsidRPr="00000000" w14:paraId="0000014A">
            <w:pPr>
              <w:jc w:val="center"/>
              <w:rPr/>
            </w:pPr>
            <w:r w:rsidDel="00000000" w:rsidR="00000000" w:rsidRPr="00000000">
              <w:rPr>
                <w:rtl w:val="0"/>
              </w:rPr>
              <w:t xml:space="preserve">51,50</w:t>
            </w:r>
          </w:p>
        </w:tc>
        <w:tc>
          <w:tcPr>
            <w:tcMar>
              <w:left w:w="0.0" w:type="dxa"/>
              <w:right w:w="0.0" w:type="dxa"/>
            </w:tcMar>
            <w:vAlign w:val="center"/>
          </w:tcPr>
          <w:p w:rsidR="00000000" w:rsidDel="00000000" w:rsidP="00000000" w:rsidRDefault="00000000" w:rsidRPr="00000000" w14:paraId="0000014B">
            <w:pPr>
              <w:jc w:val="center"/>
              <w:rPr/>
            </w:pPr>
            <w:r w:rsidDel="00000000" w:rsidR="00000000" w:rsidRPr="00000000">
              <w:rPr>
                <w:rtl w:val="0"/>
              </w:rPr>
              <w:t xml:space="preserve">153,00</w:t>
            </w:r>
          </w:p>
        </w:tc>
        <w:tc>
          <w:tcPr>
            <w:tcMar>
              <w:left w:w="0.0" w:type="dxa"/>
              <w:right w:w="0.0" w:type="dxa"/>
            </w:tcMar>
            <w:vAlign w:val="center"/>
          </w:tcPr>
          <w:p w:rsidR="00000000" w:rsidDel="00000000" w:rsidP="00000000" w:rsidRDefault="00000000" w:rsidRPr="00000000" w14:paraId="0000014C">
            <w:pPr>
              <w:jc w:val="center"/>
              <w:rPr/>
            </w:pPr>
            <w:r w:rsidDel="00000000" w:rsidR="00000000" w:rsidRPr="00000000">
              <w:rPr>
                <w:rtl w:val="0"/>
              </w:rPr>
              <w:t xml:space="preserve">146,00</w:t>
            </w:r>
          </w:p>
        </w:tc>
        <w:tc>
          <w:tcPr>
            <w:tcMar>
              <w:left w:w="0.0" w:type="dxa"/>
              <w:right w:w="0.0" w:type="dxa"/>
            </w:tcMar>
            <w:vAlign w:val="center"/>
          </w:tcPr>
          <w:p w:rsidR="00000000" w:rsidDel="00000000" w:rsidP="00000000" w:rsidRDefault="00000000" w:rsidRPr="00000000" w14:paraId="0000014D">
            <w:pPr>
              <w:jc w:val="center"/>
              <w:rPr/>
            </w:pPr>
            <w:r w:rsidDel="00000000" w:rsidR="00000000" w:rsidRPr="00000000">
              <w:rPr>
                <w:rtl w:val="0"/>
              </w:rPr>
              <w:t xml:space="preserve">248,50</w:t>
            </w:r>
          </w:p>
        </w:tc>
        <w:tc>
          <w:tcPr>
            <w:tcMar>
              <w:left w:w="0.0" w:type="dxa"/>
              <w:right w:w="0.0" w:type="dxa"/>
            </w:tcMar>
            <w:vAlign w:val="center"/>
          </w:tcPr>
          <w:p w:rsidR="00000000" w:rsidDel="00000000" w:rsidP="00000000" w:rsidRDefault="00000000" w:rsidRPr="00000000" w14:paraId="0000014E">
            <w:pPr>
              <w:jc w:val="center"/>
              <w:rPr/>
            </w:pPr>
            <w:r w:rsidDel="00000000" w:rsidR="00000000" w:rsidRPr="00000000">
              <w:rPr>
                <w:rtl w:val="0"/>
              </w:rPr>
              <w:t xml:space="preserve">251,00</w:t>
            </w:r>
          </w:p>
        </w:tc>
        <w:tc>
          <w:tcPr>
            <w:tcMar>
              <w:left w:w="0.0" w:type="dxa"/>
              <w:right w:w="0.0" w:type="dxa"/>
            </w:tcMar>
            <w:vAlign w:val="center"/>
          </w:tcPr>
          <w:p w:rsidR="00000000" w:rsidDel="00000000" w:rsidP="00000000" w:rsidRDefault="00000000" w:rsidRPr="00000000" w14:paraId="0000014F">
            <w:pPr>
              <w:jc w:val="center"/>
              <w:rPr/>
            </w:pPr>
            <w:r w:rsidDel="00000000" w:rsidR="00000000" w:rsidRPr="00000000">
              <w:rPr>
                <w:rtl w:val="0"/>
              </w:rPr>
              <w:t xml:space="preserve">492,50</w:t>
            </w:r>
          </w:p>
        </w:tc>
        <w:tc>
          <w:tcPr>
            <w:tcMar>
              <w:left w:w="0.0" w:type="dxa"/>
              <w:right w:w="0.0" w:type="dxa"/>
            </w:tcMar>
            <w:vAlign w:val="center"/>
          </w:tcPr>
          <w:p w:rsidR="00000000" w:rsidDel="00000000" w:rsidP="00000000" w:rsidRDefault="00000000" w:rsidRPr="00000000" w14:paraId="00000150">
            <w:pPr>
              <w:jc w:val="center"/>
              <w:rPr/>
            </w:pPr>
            <w:r w:rsidDel="00000000" w:rsidR="00000000" w:rsidRPr="00000000">
              <w:rPr>
                <w:rtl w:val="0"/>
              </w:rPr>
              <w:t xml:space="preserve">498,00</w:t>
            </w:r>
          </w:p>
        </w:tc>
      </w:tr>
      <w:tr>
        <w:tc>
          <w:tcPr>
            <w:tcMar>
              <w:left w:w="0.0" w:type="dxa"/>
              <w:right w:w="0.0" w:type="dxa"/>
            </w:tcMar>
            <w:vAlign w:val="center"/>
          </w:tcPr>
          <w:p w:rsidR="00000000" w:rsidDel="00000000" w:rsidP="00000000" w:rsidRDefault="00000000" w:rsidRPr="00000000" w14:paraId="00000151">
            <w:pPr>
              <w:rPr/>
            </w:pPr>
            <w:sdt>
              <w:sdtPr>
                <w:tag w:val="goog_rdk_101"/>
              </w:sdtPr>
              <w:sdtContent>
                <w:ins w:author="Alessandro Samuel Rosa" w:id="33" w:date="2019-10-20T18:12:22Z">
                  <w:r w:rsidDel="00000000" w:rsidR="00000000" w:rsidRPr="00000000">
                    <w:rPr>
                      <w:rtl w:val="0"/>
                    </w:rPr>
                    <w:t xml:space="preserve">S</w:t>
                  </w:r>
                </w:ins>
              </w:sdtContent>
            </w:sdt>
            <w:r w:rsidDel="00000000" w:rsidR="00000000" w:rsidRPr="00000000">
              <w:rPr>
                <w:rtl w:val="0"/>
              </w:rPr>
              <w:t xml:space="preserve">4</w:t>
            </w:r>
            <w:sdt>
              <w:sdtPr>
                <w:tag w:val="goog_rdk_102"/>
              </w:sdtPr>
              <w:sdtContent>
                <w:ins w:author="Alessandro Samuel Rosa" w:id="34" w:date="2019-10-20T18:19:51Z">
                  <w:r w:rsidDel="00000000" w:rsidR="00000000" w:rsidRPr="00000000">
                    <w:rPr>
                      <w:rtl w:val="0"/>
                    </w:rPr>
                    <w:t xml:space="preserve"> (mL)</w:t>
                  </w:r>
                </w:ins>
              </w:sdtContent>
            </w:sdt>
            <w:r w:rsidDel="00000000" w:rsidR="00000000" w:rsidRPr="00000000">
              <w:rPr>
                <w:rtl w:val="0"/>
              </w:rPr>
            </w:r>
          </w:p>
        </w:tc>
        <w:tc>
          <w:tcPr>
            <w:tcMar>
              <w:left w:w="0.0" w:type="dxa"/>
              <w:right w:w="0.0" w:type="dxa"/>
            </w:tcMar>
            <w:vAlign w:val="center"/>
          </w:tcPr>
          <w:p w:rsidR="00000000" w:rsidDel="00000000" w:rsidP="00000000" w:rsidRDefault="00000000" w:rsidRPr="00000000" w14:paraId="00000152">
            <w:pPr>
              <w:jc w:val="center"/>
              <w:rPr/>
            </w:pPr>
            <w:r w:rsidDel="00000000" w:rsidR="00000000" w:rsidRPr="00000000">
              <w:rPr>
                <w:rtl w:val="0"/>
              </w:rPr>
              <w:t xml:space="preserve">45,50</w:t>
            </w:r>
          </w:p>
        </w:tc>
        <w:tc>
          <w:tcPr>
            <w:tcMar>
              <w:left w:w="0.0" w:type="dxa"/>
              <w:right w:w="0.0" w:type="dxa"/>
            </w:tcMar>
            <w:vAlign w:val="center"/>
          </w:tcPr>
          <w:p w:rsidR="00000000" w:rsidDel="00000000" w:rsidP="00000000" w:rsidRDefault="00000000" w:rsidRPr="00000000" w14:paraId="00000153">
            <w:pPr>
              <w:jc w:val="center"/>
              <w:rPr/>
            </w:pPr>
            <w:r w:rsidDel="00000000" w:rsidR="00000000" w:rsidRPr="00000000">
              <w:rPr>
                <w:rtl w:val="0"/>
              </w:rPr>
              <w:t xml:space="preserve">53,00</w:t>
            </w:r>
          </w:p>
        </w:tc>
        <w:tc>
          <w:tcPr>
            <w:tcMar>
              <w:left w:w="0.0" w:type="dxa"/>
              <w:right w:w="0.0" w:type="dxa"/>
            </w:tcMar>
            <w:vAlign w:val="center"/>
          </w:tcPr>
          <w:p w:rsidR="00000000" w:rsidDel="00000000" w:rsidP="00000000" w:rsidRDefault="00000000" w:rsidRPr="00000000" w14:paraId="00000154">
            <w:pPr>
              <w:jc w:val="center"/>
              <w:rPr/>
            </w:pPr>
            <w:r w:rsidDel="00000000" w:rsidR="00000000" w:rsidRPr="00000000">
              <w:rPr>
                <w:rtl w:val="0"/>
              </w:rPr>
              <w:t xml:space="preserve">150,00</w:t>
            </w:r>
          </w:p>
        </w:tc>
        <w:tc>
          <w:tcPr>
            <w:tcMar>
              <w:left w:w="0.0" w:type="dxa"/>
              <w:right w:w="0.0" w:type="dxa"/>
            </w:tcMar>
            <w:vAlign w:val="center"/>
          </w:tcPr>
          <w:p w:rsidR="00000000" w:rsidDel="00000000" w:rsidP="00000000" w:rsidRDefault="00000000" w:rsidRPr="00000000" w14:paraId="00000155">
            <w:pPr>
              <w:jc w:val="center"/>
              <w:rPr/>
            </w:pPr>
            <w:r w:rsidDel="00000000" w:rsidR="00000000" w:rsidRPr="00000000">
              <w:rPr>
                <w:rtl w:val="0"/>
              </w:rPr>
              <w:t xml:space="preserve">150,00</w:t>
            </w:r>
          </w:p>
        </w:tc>
        <w:tc>
          <w:tcPr>
            <w:tcMar>
              <w:left w:w="0.0" w:type="dxa"/>
              <w:right w:w="0.0" w:type="dxa"/>
            </w:tcMar>
            <w:vAlign w:val="center"/>
          </w:tcPr>
          <w:p w:rsidR="00000000" w:rsidDel="00000000" w:rsidP="00000000" w:rsidRDefault="00000000" w:rsidRPr="00000000" w14:paraId="00000156">
            <w:pPr>
              <w:jc w:val="center"/>
              <w:rPr/>
            </w:pPr>
            <w:r w:rsidDel="00000000" w:rsidR="00000000" w:rsidRPr="00000000">
              <w:rPr>
                <w:rtl w:val="0"/>
              </w:rPr>
              <w:t xml:space="preserve">256,00</w:t>
            </w:r>
          </w:p>
        </w:tc>
        <w:tc>
          <w:tcPr>
            <w:tcMar>
              <w:left w:w="0.0" w:type="dxa"/>
              <w:right w:w="0.0" w:type="dxa"/>
            </w:tcMar>
            <w:vAlign w:val="center"/>
          </w:tcPr>
          <w:p w:rsidR="00000000" w:rsidDel="00000000" w:rsidP="00000000" w:rsidRDefault="00000000" w:rsidRPr="00000000" w14:paraId="00000157">
            <w:pPr>
              <w:jc w:val="center"/>
              <w:rPr/>
            </w:pPr>
            <w:r w:rsidDel="00000000" w:rsidR="00000000" w:rsidRPr="00000000">
              <w:rPr>
                <w:rtl w:val="0"/>
              </w:rPr>
              <w:t xml:space="preserve">244,00</w:t>
            </w:r>
          </w:p>
        </w:tc>
        <w:tc>
          <w:tcPr>
            <w:tcMar>
              <w:left w:w="0.0" w:type="dxa"/>
              <w:right w:w="0.0" w:type="dxa"/>
            </w:tcMar>
            <w:vAlign w:val="center"/>
          </w:tcPr>
          <w:p w:rsidR="00000000" w:rsidDel="00000000" w:rsidP="00000000" w:rsidRDefault="00000000" w:rsidRPr="00000000" w14:paraId="00000158">
            <w:pPr>
              <w:jc w:val="center"/>
              <w:rPr/>
            </w:pPr>
            <w:r w:rsidDel="00000000" w:rsidR="00000000" w:rsidRPr="00000000">
              <w:rPr>
                <w:rtl w:val="0"/>
              </w:rPr>
              <w:t xml:space="preserve">512,50</w:t>
            </w:r>
          </w:p>
        </w:tc>
        <w:tc>
          <w:tcPr>
            <w:tcMar>
              <w:left w:w="0.0" w:type="dxa"/>
              <w:right w:w="0.0" w:type="dxa"/>
            </w:tcMar>
            <w:vAlign w:val="center"/>
          </w:tcPr>
          <w:p w:rsidR="00000000" w:rsidDel="00000000" w:rsidP="00000000" w:rsidRDefault="00000000" w:rsidRPr="00000000" w14:paraId="00000159">
            <w:pPr>
              <w:jc w:val="center"/>
              <w:rPr/>
            </w:pPr>
            <w:r w:rsidDel="00000000" w:rsidR="00000000" w:rsidRPr="00000000">
              <w:rPr>
                <w:rtl w:val="0"/>
              </w:rPr>
              <w:t xml:space="preserve">477,50</w:t>
            </w:r>
          </w:p>
        </w:tc>
      </w:tr>
      <w:tr>
        <w:tc>
          <w:tcPr>
            <w:tcMar>
              <w:left w:w="0.0" w:type="dxa"/>
              <w:right w:w="0.0" w:type="dxa"/>
            </w:tcMar>
            <w:vAlign w:val="center"/>
          </w:tcPr>
          <w:p w:rsidR="00000000" w:rsidDel="00000000" w:rsidP="00000000" w:rsidRDefault="00000000" w:rsidRPr="00000000" w14:paraId="0000015A">
            <w:pPr>
              <w:rPr/>
            </w:pPr>
            <w:sdt>
              <w:sdtPr>
                <w:tag w:val="goog_rdk_104"/>
              </w:sdtPr>
              <w:sdtContent>
                <w:ins w:author="Alessandro Samuel Rosa" w:id="35" w:date="2019-10-20T18:12:23Z">
                  <w:r w:rsidDel="00000000" w:rsidR="00000000" w:rsidRPr="00000000">
                    <w:rPr>
                      <w:rtl w:val="0"/>
                    </w:rPr>
                    <w:t xml:space="preserve">S</w:t>
                  </w:r>
                </w:ins>
              </w:sdtContent>
            </w:sdt>
            <w:r w:rsidDel="00000000" w:rsidR="00000000" w:rsidRPr="00000000">
              <w:rPr>
                <w:rtl w:val="0"/>
              </w:rPr>
              <w:t xml:space="preserve">5</w:t>
            </w:r>
            <w:sdt>
              <w:sdtPr>
                <w:tag w:val="goog_rdk_105"/>
              </w:sdtPr>
              <w:sdtContent>
                <w:ins w:author="Alessandro Samuel Rosa" w:id="36" w:date="2019-10-20T18:19:52Z">
                  <w:r w:rsidDel="00000000" w:rsidR="00000000" w:rsidRPr="00000000">
                    <w:rPr>
                      <w:rtl w:val="0"/>
                    </w:rPr>
                    <w:t xml:space="preserve"> (mL)</w:t>
                  </w:r>
                </w:ins>
              </w:sdtContent>
            </w:sdt>
            <w:r w:rsidDel="00000000" w:rsidR="00000000" w:rsidRPr="00000000">
              <w:rPr>
                <w:rtl w:val="0"/>
              </w:rPr>
            </w:r>
          </w:p>
        </w:tc>
        <w:tc>
          <w:tcPr>
            <w:tcMar>
              <w:left w:w="0.0" w:type="dxa"/>
              <w:right w:w="0.0" w:type="dxa"/>
            </w:tcMar>
            <w:vAlign w:val="center"/>
          </w:tcPr>
          <w:p w:rsidR="00000000" w:rsidDel="00000000" w:rsidP="00000000" w:rsidRDefault="00000000" w:rsidRPr="00000000" w14:paraId="0000015B">
            <w:pPr>
              <w:jc w:val="center"/>
              <w:rPr/>
            </w:pPr>
            <w:r w:rsidDel="00000000" w:rsidR="00000000" w:rsidRPr="00000000">
              <w:rPr>
                <w:rtl w:val="0"/>
              </w:rPr>
              <w:t xml:space="preserve">42,00</w:t>
            </w:r>
          </w:p>
        </w:tc>
        <w:tc>
          <w:tcPr>
            <w:tcMar>
              <w:left w:w="0.0" w:type="dxa"/>
              <w:right w:w="0.0" w:type="dxa"/>
            </w:tcMar>
            <w:vAlign w:val="center"/>
          </w:tcPr>
          <w:p w:rsidR="00000000" w:rsidDel="00000000" w:rsidP="00000000" w:rsidRDefault="00000000" w:rsidRPr="00000000" w14:paraId="0000015C">
            <w:pPr>
              <w:jc w:val="center"/>
              <w:rPr/>
            </w:pPr>
            <w:r w:rsidDel="00000000" w:rsidR="00000000" w:rsidRPr="00000000">
              <w:rPr>
                <w:rtl w:val="0"/>
              </w:rPr>
              <w:t xml:space="preserve">57,00</w:t>
            </w:r>
          </w:p>
        </w:tc>
        <w:tc>
          <w:tcPr>
            <w:tcMar>
              <w:left w:w="0.0" w:type="dxa"/>
              <w:right w:w="0.0" w:type="dxa"/>
            </w:tcMar>
            <w:vAlign w:val="center"/>
          </w:tcPr>
          <w:p w:rsidR="00000000" w:rsidDel="00000000" w:rsidP="00000000" w:rsidRDefault="00000000" w:rsidRPr="00000000" w14:paraId="0000015D">
            <w:pPr>
              <w:jc w:val="center"/>
              <w:rPr/>
            </w:pPr>
            <w:r w:rsidDel="00000000" w:rsidR="00000000" w:rsidRPr="00000000">
              <w:rPr>
                <w:rtl w:val="0"/>
              </w:rPr>
              <w:t xml:space="preserve">146,00</w:t>
            </w:r>
          </w:p>
        </w:tc>
        <w:tc>
          <w:tcPr>
            <w:tcMar>
              <w:left w:w="0.0" w:type="dxa"/>
              <w:right w:w="0.0" w:type="dxa"/>
            </w:tcMar>
            <w:vAlign w:val="center"/>
          </w:tcPr>
          <w:p w:rsidR="00000000" w:rsidDel="00000000" w:rsidP="00000000" w:rsidRDefault="00000000" w:rsidRPr="00000000" w14:paraId="0000015E">
            <w:pPr>
              <w:jc w:val="center"/>
              <w:rPr/>
            </w:pPr>
            <w:r w:rsidDel="00000000" w:rsidR="00000000" w:rsidRPr="00000000">
              <w:rPr>
                <w:rtl w:val="0"/>
              </w:rPr>
              <w:t xml:space="preserve">154,00</w:t>
            </w:r>
          </w:p>
        </w:tc>
        <w:tc>
          <w:tcPr>
            <w:tcMar>
              <w:left w:w="0.0" w:type="dxa"/>
              <w:right w:w="0.0" w:type="dxa"/>
            </w:tcMar>
            <w:vAlign w:val="center"/>
          </w:tcPr>
          <w:p w:rsidR="00000000" w:rsidDel="00000000" w:rsidP="00000000" w:rsidRDefault="00000000" w:rsidRPr="00000000" w14:paraId="0000015F">
            <w:pPr>
              <w:jc w:val="center"/>
              <w:rPr/>
            </w:pPr>
            <w:r w:rsidDel="00000000" w:rsidR="00000000" w:rsidRPr="00000000">
              <w:rPr>
                <w:rtl w:val="0"/>
              </w:rPr>
              <w:t xml:space="preserve">249,50</w:t>
            </w:r>
          </w:p>
        </w:tc>
        <w:tc>
          <w:tcPr>
            <w:tcMar>
              <w:left w:w="0.0" w:type="dxa"/>
              <w:right w:w="0.0" w:type="dxa"/>
            </w:tcMar>
            <w:vAlign w:val="center"/>
          </w:tcPr>
          <w:p w:rsidR="00000000" w:rsidDel="00000000" w:rsidP="00000000" w:rsidRDefault="00000000" w:rsidRPr="00000000" w14:paraId="00000160">
            <w:pPr>
              <w:jc w:val="center"/>
              <w:rPr/>
            </w:pPr>
            <w:r w:rsidDel="00000000" w:rsidR="00000000" w:rsidRPr="00000000">
              <w:rPr>
                <w:rtl w:val="0"/>
              </w:rPr>
              <w:t xml:space="preserve">250,00</w:t>
            </w:r>
          </w:p>
        </w:tc>
        <w:tc>
          <w:tcPr>
            <w:tcMar>
              <w:left w:w="0.0" w:type="dxa"/>
              <w:right w:w="0.0" w:type="dxa"/>
            </w:tcMar>
            <w:vAlign w:val="center"/>
          </w:tcPr>
          <w:p w:rsidR="00000000" w:rsidDel="00000000" w:rsidP="00000000" w:rsidRDefault="00000000" w:rsidRPr="00000000" w14:paraId="00000161">
            <w:pPr>
              <w:jc w:val="center"/>
              <w:rPr/>
            </w:pPr>
            <w:r w:rsidDel="00000000" w:rsidR="00000000" w:rsidRPr="00000000">
              <w:rPr>
                <w:rtl w:val="0"/>
              </w:rPr>
              <w:t xml:space="preserve">525,50</w:t>
            </w:r>
          </w:p>
        </w:tc>
        <w:tc>
          <w:tcPr>
            <w:tcMar>
              <w:left w:w="0.0" w:type="dxa"/>
              <w:right w:w="0.0" w:type="dxa"/>
            </w:tcMar>
            <w:vAlign w:val="center"/>
          </w:tcPr>
          <w:p w:rsidR="00000000" w:rsidDel="00000000" w:rsidP="00000000" w:rsidRDefault="00000000" w:rsidRPr="00000000" w14:paraId="00000162">
            <w:pPr>
              <w:jc w:val="center"/>
              <w:rPr/>
            </w:pPr>
            <w:r w:rsidDel="00000000" w:rsidR="00000000" w:rsidRPr="00000000">
              <w:rPr>
                <w:rtl w:val="0"/>
              </w:rPr>
              <w:t xml:space="preserve">464,00</w:t>
            </w:r>
          </w:p>
        </w:tc>
      </w:tr>
      <w:tr>
        <w:tc>
          <w:tcPr>
            <w:tcMar>
              <w:left w:w="0.0" w:type="dxa"/>
              <w:right w:w="0.0" w:type="dxa"/>
            </w:tcMar>
            <w:vAlign w:val="center"/>
          </w:tcPr>
          <w:p w:rsidR="00000000" w:rsidDel="00000000" w:rsidP="00000000" w:rsidRDefault="00000000" w:rsidRPr="00000000" w14:paraId="00000163">
            <w:pPr>
              <w:rPr/>
            </w:pPr>
            <w:r w:rsidDel="00000000" w:rsidR="00000000" w:rsidRPr="00000000">
              <w:rPr>
                <w:rtl w:val="0"/>
              </w:rPr>
              <w:t xml:space="preserve">Mean (mL)</w:t>
            </w:r>
          </w:p>
        </w:tc>
        <w:tc>
          <w:tcPr>
            <w:tcMar>
              <w:left w:w="0.0" w:type="dxa"/>
              <w:right w:w="0.0" w:type="dxa"/>
            </w:tcMar>
            <w:vAlign w:val="center"/>
          </w:tcPr>
          <w:p w:rsidR="00000000" w:rsidDel="00000000" w:rsidP="00000000" w:rsidRDefault="00000000" w:rsidRPr="00000000" w14:paraId="00000164">
            <w:pPr>
              <w:jc w:val="center"/>
              <w:rPr/>
            </w:pPr>
            <w:r w:rsidDel="00000000" w:rsidR="00000000" w:rsidRPr="00000000">
              <w:rPr>
                <w:rtl w:val="0"/>
              </w:rPr>
              <w:t xml:space="preserve">45,30</w:t>
            </w:r>
          </w:p>
        </w:tc>
        <w:tc>
          <w:tcPr>
            <w:tcMar>
              <w:left w:w="0.0" w:type="dxa"/>
              <w:right w:w="0.0" w:type="dxa"/>
            </w:tcMar>
            <w:vAlign w:val="center"/>
          </w:tcPr>
          <w:p w:rsidR="00000000" w:rsidDel="00000000" w:rsidP="00000000" w:rsidRDefault="00000000" w:rsidRPr="00000000" w14:paraId="00000165">
            <w:pPr>
              <w:jc w:val="center"/>
              <w:rPr/>
            </w:pPr>
            <w:r w:rsidDel="00000000" w:rsidR="00000000" w:rsidRPr="00000000">
              <w:rPr>
                <w:rtl w:val="0"/>
              </w:rPr>
              <w:t xml:space="preserve">53,10</w:t>
            </w:r>
          </w:p>
        </w:tc>
        <w:tc>
          <w:tcPr>
            <w:tcMar>
              <w:left w:w="0.0" w:type="dxa"/>
              <w:right w:w="0.0" w:type="dxa"/>
            </w:tcMar>
            <w:vAlign w:val="center"/>
          </w:tcPr>
          <w:p w:rsidR="00000000" w:rsidDel="00000000" w:rsidP="00000000" w:rsidRDefault="00000000" w:rsidRPr="00000000" w14:paraId="00000166">
            <w:pPr>
              <w:jc w:val="center"/>
              <w:rPr/>
            </w:pPr>
            <w:r w:rsidDel="00000000" w:rsidR="00000000" w:rsidRPr="00000000">
              <w:rPr>
                <w:rtl w:val="0"/>
              </w:rPr>
              <w:t xml:space="preserve">149,60</w:t>
            </w:r>
          </w:p>
        </w:tc>
        <w:tc>
          <w:tcPr>
            <w:tcMar>
              <w:left w:w="0.0" w:type="dxa"/>
              <w:right w:w="0.0" w:type="dxa"/>
            </w:tcMar>
            <w:vAlign w:val="center"/>
          </w:tcPr>
          <w:p w:rsidR="00000000" w:rsidDel="00000000" w:rsidP="00000000" w:rsidRDefault="00000000" w:rsidRPr="00000000" w14:paraId="00000167">
            <w:pPr>
              <w:jc w:val="center"/>
              <w:rPr/>
            </w:pPr>
            <w:r w:rsidDel="00000000" w:rsidR="00000000" w:rsidRPr="00000000">
              <w:rPr>
                <w:rtl w:val="0"/>
              </w:rPr>
              <w:t xml:space="preserve">150,20</w:t>
            </w:r>
          </w:p>
        </w:tc>
        <w:tc>
          <w:tcPr>
            <w:tcMar>
              <w:left w:w="0.0" w:type="dxa"/>
              <w:right w:w="0.0" w:type="dxa"/>
            </w:tcMar>
            <w:vAlign w:val="center"/>
          </w:tcPr>
          <w:p w:rsidR="00000000" w:rsidDel="00000000" w:rsidP="00000000" w:rsidRDefault="00000000" w:rsidRPr="00000000" w14:paraId="00000168">
            <w:pPr>
              <w:jc w:val="center"/>
              <w:rPr/>
            </w:pPr>
            <w:r w:rsidDel="00000000" w:rsidR="00000000" w:rsidRPr="00000000">
              <w:rPr>
                <w:rtl w:val="0"/>
              </w:rPr>
              <w:t xml:space="preserve">252,00</w:t>
            </w:r>
          </w:p>
        </w:tc>
        <w:tc>
          <w:tcPr>
            <w:tcMar>
              <w:left w:w="0.0" w:type="dxa"/>
              <w:right w:w="0.0" w:type="dxa"/>
            </w:tcMar>
            <w:vAlign w:val="center"/>
          </w:tcPr>
          <w:p w:rsidR="00000000" w:rsidDel="00000000" w:rsidP="00000000" w:rsidRDefault="00000000" w:rsidRPr="00000000" w14:paraId="00000169">
            <w:pPr>
              <w:jc w:val="center"/>
              <w:rPr/>
            </w:pPr>
            <w:r w:rsidDel="00000000" w:rsidR="00000000" w:rsidRPr="00000000">
              <w:rPr>
                <w:rtl w:val="0"/>
              </w:rPr>
              <w:t xml:space="preserve">247,60</w:t>
            </w:r>
          </w:p>
        </w:tc>
        <w:tc>
          <w:tcPr>
            <w:tcMar>
              <w:left w:w="0.0" w:type="dxa"/>
              <w:right w:w="0.0" w:type="dxa"/>
            </w:tcMar>
            <w:vAlign w:val="center"/>
          </w:tcPr>
          <w:p w:rsidR="00000000" w:rsidDel="00000000" w:rsidP="00000000" w:rsidRDefault="00000000" w:rsidRPr="00000000" w14:paraId="0000016A">
            <w:pPr>
              <w:jc w:val="center"/>
              <w:rPr/>
            </w:pPr>
            <w:r w:rsidDel="00000000" w:rsidR="00000000" w:rsidRPr="00000000">
              <w:rPr>
                <w:rtl w:val="0"/>
              </w:rPr>
              <w:t xml:space="preserve">498,90</w:t>
            </w:r>
          </w:p>
        </w:tc>
        <w:tc>
          <w:tcPr>
            <w:tcMar>
              <w:left w:w="0.0" w:type="dxa"/>
              <w:right w:w="0.0" w:type="dxa"/>
            </w:tcMar>
            <w:vAlign w:val="center"/>
          </w:tcPr>
          <w:p w:rsidR="00000000" w:rsidDel="00000000" w:rsidP="00000000" w:rsidRDefault="00000000" w:rsidRPr="00000000" w14:paraId="0000016B">
            <w:pPr>
              <w:jc w:val="center"/>
              <w:rPr/>
            </w:pPr>
            <w:r w:rsidDel="00000000" w:rsidR="00000000" w:rsidRPr="00000000">
              <w:rPr>
                <w:rtl w:val="0"/>
              </w:rPr>
              <w:t xml:space="preserve">491,70</w:t>
            </w:r>
          </w:p>
        </w:tc>
      </w:tr>
      <w:tr>
        <w:tc>
          <w:tcPr>
            <w:tcMar>
              <w:left w:w="0.0" w:type="dxa"/>
              <w:right w:w="0.0" w:type="dxa"/>
            </w:tcMar>
            <w:vAlign w:val="center"/>
          </w:tcPr>
          <w:p w:rsidR="00000000" w:rsidDel="00000000" w:rsidP="00000000" w:rsidRDefault="00000000" w:rsidRPr="00000000" w14:paraId="0000016C">
            <w:pPr>
              <w:rPr/>
            </w:pPr>
            <w:r w:rsidDel="00000000" w:rsidR="00000000" w:rsidRPr="00000000">
              <w:rPr>
                <w:rtl w:val="0"/>
              </w:rPr>
              <w:t xml:space="preserve">SD (mL)</w:t>
            </w:r>
          </w:p>
        </w:tc>
        <w:tc>
          <w:tcPr>
            <w:tcMar>
              <w:left w:w="0.0" w:type="dxa"/>
              <w:right w:w="0.0" w:type="dxa"/>
            </w:tcMar>
            <w:vAlign w:val="center"/>
          </w:tcPr>
          <w:p w:rsidR="00000000" w:rsidDel="00000000" w:rsidP="00000000" w:rsidRDefault="00000000" w:rsidRPr="00000000" w14:paraId="0000016D">
            <w:pPr>
              <w:jc w:val="center"/>
              <w:rPr/>
            </w:pPr>
            <w:r w:rsidDel="00000000" w:rsidR="00000000" w:rsidRPr="00000000">
              <w:rPr>
                <w:rtl w:val="0"/>
              </w:rPr>
              <w:t xml:space="preserve">2,39</w:t>
            </w:r>
          </w:p>
        </w:tc>
        <w:tc>
          <w:tcPr>
            <w:tcMar>
              <w:left w:w="0.0" w:type="dxa"/>
              <w:right w:w="0.0" w:type="dxa"/>
            </w:tcMar>
            <w:vAlign w:val="center"/>
          </w:tcPr>
          <w:p w:rsidR="00000000" w:rsidDel="00000000" w:rsidP="00000000" w:rsidRDefault="00000000" w:rsidRPr="00000000" w14:paraId="0000016E">
            <w:pPr>
              <w:jc w:val="center"/>
              <w:rPr/>
            </w:pPr>
            <w:r w:rsidDel="00000000" w:rsidR="00000000" w:rsidRPr="00000000">
              <w:rPr>
                <w:rtl w:val="0"/>
              </w:rPr>
              <w:t xml:space="preserve">2,66</w:t>
            </w:r>
          </w:p>
        </w:tc>
        <w:tc>
          <w:tcPr>
            <w:tcMar>
              <w:left w:w="0.0" w:type="dxa"/>
              <w:right w:w="0.0" w:type="dxa"/>
            </w:tcMar>
            <w:vAlign w:val="center"/>
          </w:tcPr>
          <w:p w:rsidR="00000000" w:rsidDel="00000000" w:rsidP="00000000" w:rsidRDefault="00000000" w:rsidRPr="00000000" w14:paraId="0000016F">
            <w:pPr>
              <w:jc w:val="center"/>
              <w:rPr/>
            </w:pPr>
            <w:r w:rsidDel="00000000" w:rsidR="00000000" w:rsidRPr="00000000">
              <w:rPr>
                <w:rtl w:val="0"/>
              </w:rPr>
              <w:t xml:space="preserve">4,62</w:t>
            </w:r>
          </w:p>
        </w:tc>
        <w:tc>
          <w:tcPr>
            <w:tcMar>
              <w:left w:w="0.0" w:type="dxa"/>
              <w:right w:w="0.0" w:type="dxa"/>
            </w:tcMar>
            <w:vAlign w:val="center"/>
          </w:tcPr>
          <w:p w:rsidR="00000000" w:rsidDel="00000000" w:rsidP="00000000" w:rsidRDefault="00000000" w:rsidRPr="00000000" w14:paraId="00000170">
            <w:pPr>
              <w:jc w:val="center"/>
              <w:rPr/>
            </w:pPr>
            <w:r w:rsidDel="00000000" w:rsidR="00000000" w:rsidRPr="00000000">
              <w:rPr>
                <w:rtl w:val="0"/>
              </w:rPr>
              <w:t xml:space="preserve">4,82</w:t>
            </w:r>
          </w:p>
        </w:tc>
        <w:tc>
          <w:tcPr>
            <w:tcMar>
              <w:left w:w="0.0" w:type="dxa"/>
              <w:right w:w="0.0" w:type="dxa"/>
            </w:tcMar>
            <w:vAlign w:val="center"/>
          </w:tcPr>
          <w:p w:rsidR="00000000" w:rsidDel="00000000" w:rsidP="00000000" w:rsidRDefault="00000000" w:rsidRPr="00000000" w14:paraId="00000171">
            <w:pPr>
              <w:jc w:val="center"/>
              <w:rPr/>
            </w:pPr>
            <w:r w:rsidDel="00000000" w:rsidR="00000000" w:rsidRPr="00000000">
              <w:rPr>
                <w:rtl w:val="0"/>
              </w:rPr>
              <w:t xml:space="preserve">6,41</w:t>
            </w:r>
          </w:p>
        </w:tc>
        <w:tc>
          <w:tcPr>
            <w:tcMar>
              <w:left w:w="0.0" w:type="dxa"/>
              <w:right w:w="0.0" w:type="dxa"/>
            </w:tcMar>
            <w:vAlign w:val="center"/>
          </w:tcPr>
          <w:p w:rsidR="00000000" w:rsidDel="00000000" w:rsidP="00000000" w:rsidRDefault="00000000" w:rsidRPr="00000000" w14:paraId="00000172">
            <w:pPr>
              <w:jc w:val="center"/>
              <w:rPr/>
            </w:pPr>
            <w:r w:rsidDel="00000000" w:rsidR="00000000" w:rsidRPr="00000000">
              <w:rPr>
                <w:rtl w:val="0"/>
              </w:rPr>
              <w:t xml:space="preserve">6,02</w:t>
            </w:r>
          </w:p>
        </w:tc>
        <w:tc>
          <w:tcPr>
            <w:tcMar>
              <w:left w:w="0.0" w:type="dxa"/>
              <w:right w:w="0.0" w:type="dxa"/>
            </w:tcMar>
            <w:vAlign w:val="center"/>
          </w:tcPr>
          <w:p w:rsidR="00000000" w:rsidDel="00000000" w:rsidP="00000000" w:rsidRDefault="00000000" w:rsidRPr="00000000" w14:paraId="00000173">
            <w:pPr>
              <w:jc w:val="center"/>
              <w:rPr/>
            </w:pPr>
            <w:r w:rsidDel="00000000" w:rsidR="00000000" w:rsidRPr="00000000">
              <w:rPr>
                <w:rtl w:val="0"/>
              </w:rPr>
              <w:t xml:space="preserve">26,24</w:t>
            </w:r>
          </w:p>
        </w:tc>
        <w:tc>
          <w:tcPr>
            <w:tcMar>
              <w:left w:w="0.0" w:type="dxa"/>
              <w:right w:w="0.0" w:type="dxa"/>
            </w:tcMar>
            <w:vAlign w:val="center"/>
          </w:tcPr>
          <w:p w:rsidR="00000000" w:rsidDel="00000000" w:rsidP="00000000" w:rsidRDefault="00000000" w:rsidRPr="00000000" w14:paraId="00000174">
            <w:pPr>
              <w:jc w:val="center"/>
              <w:rPr/>
            </w:pPr>
            <w:r w:rsidDel="00000000" w:rsidR="00000000" w:rsidRPr="00000000">
              <w:rPr>
                <w:rtl w:val="0"/>
              </w:rPr>
              <w:t xml:space="preserve">26,89</w:t>
            </w:r>
          </w:p>
        </w:tc>
      </w:tr>
      <w:tr>
        <w:tc>
          <w:tcPr>
            <w:tcMar>
              <w:left w:w="0.0" w:type="dxa"/>
              <w:right w:w="0.0" w:type="dxa"/>
            </w:tcMar>
            <w:vAlign w:val="center"/>
          </w:tcPr>
          <w:p w:rsidR="00000000" w:rsidDel="00000000" w:rsidP="00000000" w:rsidRDefault="00000000" w:rsidRPr="00000000" w14:paraId="00000175">
            <w:pPr>
              <w:rPr/>
            </w:pPr>
            <w:r w:rsidDel="00000000" w:rsidR="00000000" w:rsidRPr="00000000">
              <w:rPr>
                <w:rtl w:val="0"/>
              </w:rPr>
              <w:t xml:space="preserve">CV (%)</w:t>
            </w:r>
          </w:p>
        </w:tc>
        <w:tc>
          <w:tcPr>
            <w:tcMar>
              <w:left w:w="0.0" w:type="dxa"/>
              <w:right w:w="0.0" w:type="dxa"/>
            </w:tcMar>
            <w:vAlign w:val="center"/>
          </w:tcPr>
          <w:p w:rsidR="00000000" w:rsidDel="00000000" w:rsidP="00000000" w:rsidRDefault="00000000" w:rsidRPr="00000000" w14:paraId="00000176">
            <w:pPr>
              <w:jc w:val="center"/>
              <w:rPr/>
            </w:pPr>
            <w:r w:rsidDel="00000000" w:rsidR="00000000" w:rsidRPr="00000000">
              <w:rPr>
                <w:rtl w:val="0"/>
              </w:rPr>
              <w:t xml:space="preserve">5,27</w:t>
            </w:r>
          </w:p>
        </w:tc>
        <w:tc>
          <w:tcPr>
            <w:tcMar>
              <w:left w:w="0.0" w:type="dxa"/>
              <w:right w:w="0.0" w:type="dxa"/>
            </w:tcMar>
            <w:vAlign w:val="center"/>
          </w:tcPr>
          <w:p w:rsidR="00000000" w:rsidDel="00000000" w:rsidP="00000000" w:rsidRDefault="00000000" w:rsidRPr="00000000" w14:paraId="00000177">
            <w:pPr>
              <w:jc w:val="center"/>
              <w:rPr/>
            </w:pPr>
            <w:r w:rsidDel="00000000" w:rsidR="00000000" w:rsidRPr="00000000">
              <w:rPr>
                <w:rtl w:val="0"/>
              </w:rPr>
              <w:t xml:space="preserve">5,00</w:t>
            </w:r>
          </w:p>
        </w:tc>
        <w:tc>
          <w:tcPr>
            <w:tcMar>
              <w:left w:w="0.0" w:type="dxa"/>
              <w:right w:w="0.0" w:type="dxa"/>
            </w:tcMar>
            <w:vAlign w:val="center"/>
          </w:tcPr>
          <w:p w:rsidR="00000000" w:rsidDel="00000000" w:rsidP="00000000" w:rsidRDefault="00000000" w:rsidRPr="00000000" w14:paraId="00000178">
            <w:pPr>
              <w:jc w:val="center"/>
              <w:rPr/>
            </w:pPr>
            <w:r w:rsidDel="00000000" w:rsidR="00000000" w:rsidRPr="00000000">
              <w:rPr>
                <w:rtl w:val="0"/>
              </w:rPr>
              <w:t xml:space="preserve">3,09</w:t>
            </w:r>
          </w:p>
        </w:tc>
        <w:tc>
          <w:tcPr>
            <w:tcMar>
              <w:left w:w="0.0" w:type="dxa"/>
              <w:right w:w="0.0" w:type="dxa"/>
            </w:tcMar>
            <w:vAlign w:val="center"/>
          </w:tcPr>
          <w:p w:rsidR="00000000" w:rsidDel="00000000" w:rsidP="00000000" w:rsidRDefault="00000000" w:rsidRPr="00000000" w14:paraId="00000179">
            <w:pPr>
              <w:jc w:val="center"/>
              <w:rPr/>
            </w:pPr>
            <w:r w:rsidDel="00000000" w:rsidR="00000000" w:rsidRPr="00000000">
              <w:rPr>
                <w:rtl w:val="0"/>
              </w:rPr>
              <w:t xml:space="preserve">3,21</w:t>
            </w:r>
          </w:p>
        </w:tc>
        <w:tc>
          <w:tcPr>
            <w:tcMar>
              <w:left w:w="0.0" w:type="dxa"/>
              <w:right w:w="0.0" w:type="dxa"/>
            </w:tcMar>
            <w:vAlign w:val="center"/>
          </w:tcPr>
          <w:p w:rsidR="00000000" w:rsidDel="00000000" w:rsidP="00000000" w:rsidRDefault="00000000" w:rsidRPr="00000000" w14:paraId="0000017A">
            <w:pPr>
              <w:jc w:val="center"/>
              <w:rPr/>
            </w:pPr>
            <w:r w:rsidDel="00000000" w:rsidR="00000000" w:rsidRPr="00000000">
              <w:rPr>
                <w:rtl w:val="0"/>
              </w:rPr>
              <w:t xml:space="preserve">2,54</w:t>
            </w:r>
          </w:p>
        </w:tc>
        <w:tc>
          <w:tcPr>
            <w:tcMar>
              <w:left w:w="0.0" w:type="dxa"/>
              <w:right w:w="0.0" w:type="dxa"/>
            </w:tcMar>
            <w:vAlign w:val="center"/>
          </w:tcPr>
          <w:p w:rsidR="00000000" w:rsidDel="00000000" w:rsidP="00000000" w:rsidRDefault="00000000" w:rsidRPr="00000000" w14:paraId="0000017B">
            <w:pPr>
              <w:jc w:val="center"/>
              <w:rPr/>
            </w:pPr>
            <w:r w:rsidDel="00000000" w:rsidR="00000000" w:rsidRPr="00000000">
              <w:rPr>
                <w:rtl w:val="0"/>
              </w:rPr>
              <w:t xml:space="preserve">2,43</w:t>
            </w:r>
          </w:p>
        </w:tc>
        <w:tc>
          <w:tcPr>
            <w:tcMar>
              <w:left w:w="0.0" w:type="dxa"/>
              <w:right w:w="0.0" w:type="dxa"/>
            </w:tcMar>
            <w:vAlign w:val="center"/>
          </w:tcPr>
          <w:p w:rsidR="00000000" w:rsidDel="00000000" w:rsidP="00000000" w:rsidRDefault="00000000" w:rsidRPr="00000000" w14:paraId="0000017C">
            <w:pPr>
              <w:jc w:val="center"/>
              <w:rPr/>
            </w:pPr>
            <w:r w:rsidDel="00000000" w:rsidR="00000000" w:rsidRPr="00000000">
              <w:rPr>
                <w:rtl w:val="0"/>
              </w:rPr>
              <w:t xml:space="preserve">5,26</w:t>
            </w:r>
          </w:p>
        </w:tc>
        <w:tc>
          <w:tcPr>
            <w:tcMar>
              <w:left w:w="0.0" w:type="dxa"/>
              <w:right w:w="0.0" w:type="dxa"/>
            </w:tcMar>
            <w:vAlign w:val="center"/>
          </w:tcPr>
          <w:p w:rsidR="00000000" w:rsidDel="00000000" w:rsidP="00000000" w:rsidRDefault="00000000" w:rsidRPr="00000000" w14:paraId="0000017D">
            <w:pPr>
              <w:jc w:val="center"/>
              <w:rPr/>
            </w:pPr>
            <w:r w:rsidDel="00000000" w:rsidR="00000000" w:rsidRPr="00000000">
              <w:rPr>
                <w:rtl w:val="0"/>
              </w:rPr>
              <w:t xml:space="preserve">5,47</w:t>
            </w:r>
          </w:p>
        </w:tc>
      </w:tr>
      <w:tr>
        <w:tc>
          <w:tcPr>
            <w:tcMar>
              <w:left w:w="0.0" w:type="dxa"/>
              <w:right w:w="0.0" w:type="dxa"/>
            </w:tcMar>
            <w:vAlign w:val="center"/>
          </w:tcPr>
          <w:p w:rsidR="00000000" w:rsidDel="00000000" w:rsidP="00000000" w:rsidRDefault="00000000" w:rsidRPr="00000000" w14:paraId="0000017E">
            <w:pPr>
              <w:rPr/>
            </w:pPr>
            <w:r w:rsidDel="00000000" w:rsidR="00000000" w:rsidRPr="00000000">
              <w:rPr>
                <w:rtl w:val="0"/>
              </w:rPr>
              <w:t xml:space="preserve">pME (%)</w:t>
            </w:r>
          </w:p>
        </w:tc>
        <w:tc>
          <w:tcPr>
            <w:tcMar>
              <w:left w:w="0.0" w:type="dxa"/>
              <w:right w:w="0.0" w:type="dxa"/>
            </w:tcMar>
            <w:vAlign w:val="center"/>
          </w:tcPr>
          <w:p w:rsidR="00000000" w:rsidDel="00000000" w:rsidP="00000000" w:rsidRDefault="00000000" w:rsidRPr="00000000" w14:paraId="0000017F">
            <w:pPr>
              <w:jc w:val="center"/>
              <w:rPr/>
            </w:pPr>
            <w:r w:rsidDel="00000000" w:rsidR="00000000" w:rsidRPr="00000000">
              <w:rPr>
                <w:rtl w:val="0"/>
              </w:rPr>
              <w:t xml:space="preserve">-9,40</w:t>
            </w:r>
          </w:p>
        </w:tc>
        <w:tc>
          <w:tcPr>
            <w:tcMar>
              <w:left w:w="0.0" w:type="dxa"/>
              <w:right w:w="0.0" w:type="dxa"/>
            </w:tcMar>
            <w:vAlign w:val="center"/>
          </w:tcPr>
          <w:p w:rsidR="00000000" w:rsidDel="00000000" w:rsidP="00000000" w:rsidRDefault="00000000" w:rsidRPr="00000000" w14:paraId="00000180">
            <w:pPr>
              <w:jc w:val="center"/>
              <w:rPr/>
            </w:pPr>
            <w:r w:rsidDel="00000000" w:rsidR="00000000" w:rsidRPr="00000000">
              <w:rPr>
                <w:rtl w:val="0"/>
              </w:rPr>
              <w:t xml:space="preserve">6,20</w:t>
            </w:r>
          </w:p>
        </w:tc>
        <w:tc>
          <w:tcPr>
            <w:tcMar>
              <w:left w:w="0.0" w:type="dxa"/>
              <w:right w:w="0.0" w:type="dxa"/>
            </w:tcMar>
            <w:vAlign w:val="center"/>
          </w:tcPr>
          <w:p w:rsidR="00000000" w:rsidDel="00000000" w:rsidP="00000000" w:rsidRDefault="00000000" w:rsidRPr="00000000" w14:paraId="00000181">
            <w:pPr>
              <w:jc w:val="center"/>
              <w:rPr/>
            </w:pPr>
            <w:r w:rsidDel="00000000" w:rsidR="00000000" w:rsidRPr="00000000">
              <w:rPr>
                <w:rtl w:val="0"/>
              </w:rPr>
              <w:t xml:space="preserve">-0,27</w:t>
            </w:r>
          </w:p>
        </w:tc>
        <w:tc>
          <w:tcPr>
            <w:tcMar>
              <w:left w:w="0.0" w:type="dxa"/>
              <w:right w:w="0.0" w:type="dxa"/>
            </w:tcMar>
            <w:vAlign w:val="center"/>
          </w:tcPr>
          <w:p w:rsidR="00000000" w:rsidDel="00000000" w:rsidP="00000000" w:rsidRDefault="00000000" w:rsidRPr="00000000" w14:paraId="00000182">
            <w:pPr>
              <w:jc w:val="center"/>
              <w:rPr/>
            </w:pPr>
            <w:r w:rsidDel="00000000" w:rsidR="00000000" w:rsidRPr="00000000">
              <w:rPr>
                <w:rtl w:val="0"/>
              </w:rPr>
              <w:t xml:space="preserve">0,13</w:t>
            </w:r>
          </w:p>
        </w:tc>
        <w:tc>
          <w:tcPr>
            <w:tcMar>
              <w:left w:w="0.0" w:type="dxa"/>
              <w:right w:w="0.0" w:type="dxa"/>
            </w:tcMar>
            <w:vAlign w:val="center"/>
          </w:tcPr>
          <w:p w:rsidR="00000000" w:rsidDel="00000000" w:rsidP="00000000" w:rsidRDefault="00000000" w:rsidRPr="00000000" w14:paraId="00000183">
            <w:pPr>
              <w:jc w:val="center"/>
              <w:rPr/>
            </w:pPr>
            <w:r w:rsidDel="00000000" w:rsidR="00000000" w:rsidRPr="00000000">
              <w:rPr>
                <w:rtl w:val="0"/>
              </w:rPr>
              <w:t xml:space="preserve">0,80</w:t>
            </w:r>
          </w:p>
        </w:tc>
        <w:tc>
          <w:tcPr>
            <w:tcMar>
              <w:left w:w="0.0" w:type="dxa"/>
              <w:right w:w="0.0" w:type="dxa"/>
            </w:tcMar>
            <w:vAlign w:val="center"/>
          </w:tcPr>
          <w:p w:rsidR="00000000" w:rsidDel="00000000" w:rsidP="00000000" w:rsidRDefault="00000000" w:rsidRPr="00000000" w14:paraId="00000184">
            <w:pPr>
              <w:jc w:val="center"/>
              <w:rPr/>
            </w:pPr>
            <w:r w:rsidDel="00000000" w:rsidR="00000000" w:rsidRPr="00000000">
              <w:rPr>
                <w:rtl w:val="0"/>
              </w:rPr>
              <w:t xml:space="preserve">-0,96</w:t>
            </w:r>
          </w:p>
        </w:tc>
        <w:tc>
          <w:tcPr>
            <w:tcMar>
              <w:left w:w="0.0" w:type="dxa"/>
              <w:right w:w="0.0" w:type="dxa"/>
            </w:tcMar>
            <w:vAlign w:val="center"/>
          </w:tcPr>
          <w:p w:rsidR="00000000" w:rsidDel="00000000" w:rsidP="00000000" w:rsidRDefault="00000000" w:rsidRPr="00000000" w14:paraId="00000185">
            <w:pPr>
              <w:jc w:val="center"/>
              <w:rPr/>
            </w:pPr>
            <w:r w:rsidDel="00000000" w:rsidR="00000000" w:rsidRPr="00000000">
              <w:rPr>
                <w:rtl w:val="0"/>
              </w:rPr>
              <w:t xml:space="preserve">-0,22</w:t>
            </w:r>
          </w:p>
        </w:tc>
        <w:tc>
          <w:tcPr>
            <w:tcMar>
              <w:left w:w="0.0" w:type="dxa"/>
              <w:right w:w="0.0" w:type="dxa"/>
            </w:tcMar>
            <w:vAlign w:val="center"/>
          </w:tcPr>
          <w:p w:rsidR="00000000" w:rsidDel="00000000" w:rsidP="00000000" w:rsidRDefault="00000000" w:rsidRPr="00000000" w14:paraId="00000186">
            <w:pPr>
              <w:jc w:val="center"/>
              <w:rPr/>
            </w:pPr>
            <w:r w:rsidDel="00000000" w:rsidR="00000000" w:rsidRPr="00000000">
              <w:rPr>
                <w:rtl w:val="0"/>
              </w:rPr>
              <w:t xml:space="preserve">-1,66</w:t>
            </w:r>
          </w:p>
        </w:tc>
      </w:tr>
      <w:tr>
        <w:tc>
          <w:tcPr>
            <w:tcMar>
              <w:left w:w="0.0" w:type="dxa"/>
              <w:right w:w="0.0" w:type="dxa"/>
            </w:tcMar>
            <w:vAlign w:val="center"/>
          </w:tcPr>
          <w:p w:rsidR="00000000" w:rsidDel="00000000" w:rsidP="00000000" w:rsidRDefault="00000000" w:rsidRPr="00000000" w14:paraId="00000187">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88">
            <w:pPr>
              <w:jc w:val="center"/>
              <w:rPr/>
            </w:pPr>
            <w:r w:rsidDel="00000000" w:rsidR="00000000" w:rsidRPr="00000000">
              <w:rPr>
                <w:rtl w:val="0"/>
              </w:rPr>
              <w:t xml:space="preserve">-4,4020</w:t>
            </w:r>
          </w:p>
        </w:tc>
        <w:tc>
          <w:tcPr>
            <w:tcMar>
              <w:left w:w="0.0" w:type="dxa"/>
              <w:right w:w="0.0" w:type="dxa"/>
            </w:tcMar>
            <w:vAlign w:val="center"/>
          </w:tcPr>
          <w:p w:rsidR="00000000" w:rsidDel="00000000" w:rsidP="00000000" w:rsidRDefault="00000000" w:rsidRPr="00000000" w14:paraId="00000189">
            <w:pPr>
              <w:jc w:val="center"/>
              <w:rPr/>
            </w:pPr>
            <w:r w:rsidDel="00000000" w:rsidR="00000000" w:rsidRPr="00000000">
              <w:rPr>
                <w:rtl w:val="0"/>
              </w:rPr>
              <w:t xml:space="preserve">2,6110</w:t>
            </w:r>
          </w:p>
        </w:tc>
        <w:tc>
          <w:tcPr>
            <w:tcMar>
              <w:left w:w="0.0" w:type="dxa"/>
              <w:right w:w="0.0" w:type="dxa"/>
            </w:tcMar>
            <w:vAlign w:val="center"/>
          </w:tcPr>
          <w:p w:rsidR="00000000" w:rsidDel="00000000" w:rsidP="00000000" w:rsidRDefault="00000000" w:rsidRPr="00000000" w14:paraId="0000018A">
            <w:pPr>
              <w:jc w:val="center"/>
              <w:rPr/>
            </w:pPr>
            <w:r w:rsidDel="00000000" w:rsidR="00000000" w:rsidRPr="00000000">
              <w:rPr>
                <w:rtl w:val="0"/>
              </w:rPr>
              <w:t xml:space="preserve">-0,1940</w:t>
            </w:r>
          </w:p>
        </w:tc>
        <w:tc>
          <w:tcPr>
            <w:tcMar>
              <w:left w:w="0.0" w:type="dxa"/>
              <w:right w:w="0.0" w:type="dxa"/>
            </w:tcMar>
            <w:vAlign w:val="center"/>
          </w:tcPr>
          <w:p w:rsidR="00000000" w:rsidDel="00000000" w:rsidP="00000000" w:rsidRDefault="00000000" w:rsidRPr="00000000" w14:paraId="0000018B">
            <w:pPr>
              <w:jc w:val="center"/>
              <w:rPr/>
            </w:pPr>
            <w:r w:rsidDel="00000000" w:rsidR="00000000" w:rsidRPr="00000000">
              <w:rPr>
                <w:rtl w:val="0"/>
              </w:rPr>
              <w:t xml:space="preserve">0,0930</w:t>
            </w:r>
          </w:p>
        </w:tc>
        <w:tc>
          <w:tcPr>
            <w:tcMar>
              <w:left w:w="0.0" w:type="dxa"/>
              <w:right w:w="0.0" w:type="dxa"/>
            </w:tcMar>
            <w:vAlign w:val="center"/>
          </w:tcPr>
          <w:p w:rsidR="00000000" w:rsidDel="00000000" w:rsidP="00000000" w:rsidRDefault="00000000" w:rsidRPr="00000000" w14:paraId="0000018C">
            <w:pPr>
              <w:jc w:val="center"/>
              <w:rPr/>
            </w:pPr>
            <w:r w:rsidDel="00000000" w:rsidR="00000000" w:rsidRPr="00000000">
              <w:rPr>
                <w:rtl w:val="0"/>
              </w:rPr>
              <w:t xml:space="preserve">0,6970</w:t>
            </w:r>
          </w:p>
        </w:tc>
        <w:tc>
          <w:tcPr>
            <w:tcMar>
              <w:left w:w="0.0" w:type="dxa"/>
              <w:right w:w="0.0" w:type="dxa"/>
            </w:tcMar>
            <w:vAlign w:val="center"/>
          </w:tcPr>
          <w:p w:rsidR="00000000" w:rsidDel="00000000" w:rsidP="00000000" w:rsidRDefault="00000000" w:rsidRPr="00000000" w14:paraId="0000018D">
            <w:pPr>
              <w:jc w:val="center"/>
              <w:rPr/>
            </w:pPr>
            <w:r w:rsidDel="00000000" w:rsidR="00000000" w:rsidRPr="00000000">
              <w:rPr>
                <w:rtl w:val="0"/>
              </w:rPr>
              <w:t xml:space="preserve">-0,8910</w:t>
            </w:r>
          </w:p>
        </w:tc>
        <w:tc>
          <w:tcPr>
            <w:tcMar>
              <w:left w:w="0.0" w:type="dxa"/>
              <w:right w:w="0.0" w:type="dxa"/>
            </w:tcMar>
            <w:vAlign w:val="center"/>
          </w:tcPr>
          <w:p w:rsidR="00000000" w:rsidDel="00000000" w:rsidP="00000000" w:rsidRDefault="00000000" w:rsidRPr="00000000" w14:paraId="0000018E">
            <w:pPr>
              <w:jc w:val="center"/>
              <w:rPr/>
            </w:pPr>
            <w:r w:rsidDel="00000000" w:rsidR="00000000" w:rsidRPr="00000000">
              <w:rPr>
                <w:rtl w:val="0"/>
              </w:rPr>
              <w:t xml:space="preserve">-0,0940</w:t>
            </w:r>
          </w:p>
        </w:tc>
        <w:tc>
          <w:tcPr>
            <w:tcMar>
              <w:left w:w="0.0" w:type="dxa"/>
              <w:right w:w="0.0" w:type="dxa"/>
            </w:tcMar>
            <w:vAlign w:val="center"/>
          </w:tcPr>
          <w:p w:rsidR="00000000" w:rsidDel="00000000" w:rsidP="00000000" w:rsidRDefault="00000000" w:rsidRPr="00000000" w14:paraId="0000018F">
            <w:pPr>
              <w:jc w:val="center"/>
              <w:rPr/>
            </w:pPr>
            <w:r w:rsidDel="00000000" w:rsidR="00000000" w:rsidRPr="00000000">
              <w:rPr>
                <w:rtl w:val="0"/>
              </w:rPr>
              <w:t xml:space="preserve">-0,690</w:t>
            </w:r>
          </w:p>
        </w:tc>
      </w:tr>
      <w:tr>
        <w:tc>
          <w:tcPr>
            <w:tcMar>
              <w:left w:w="0.0" w:type="dxa"/>
              <w:right w:w="0.0" w:type="dxa"/>
            </w:tcMar>
            <w:vAlign w:val="center"/>
          </w:tcPr>
          <w:p w:rsidR="00000000" w:rsidDel="00000000" w:rsidP="00000000" w:rsidRDefault="00000000" w:rsidRPr="00000000" w14:paraId="00000190">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91">
            <w:pPr>
              <w:jc w:val="center"/>
              <w:rPr/>
            </w:pPr>
            <w:r w:rsidDel="00000000" w:rsidR="00000000" w:rsidRPr="00000000">
              <w:rPr>
                <w:rtl w:val="0"/>
              </w:rPr>
              <w:t xml:space="preserve">0,0117</w:t>
            </w:r>
          </w:p>
        </w:tc>
        <w:tc>
          <w:tcPr>
            <w:tcMar>
              <w:left w:w="0.0" w:type="dxa"/>
              <w:right w:w="0.0" w:type="dxa"/>
            </w:tcMar>
            <w:vAlign w:val="center"/>
          </w:tcPr>
          <w:p w:rsidR="00000000" w:rsidDel="00000000" w:rsidP="00000000" w:rsidRDefault="00000000" w:rsidRPr="00000000" w14:paraId="00000192">
            <w:pPr>
              <w:jc w:val="center"/>
              <w:rPr/>
            </w:pPr>
            <w:r w:rsidDel="00000000" w:rsidR="00000000" w:rsidRPr="00000000">
              <w:rPr>
                <w:rtl w:val="0"/>
              </w:rPr>
              <w:t xml:space="preserve">0,0594</w:t>
            </w:r>
          </w:p>
        </w:tc>
        <w:tc>
          <w:tcPr>
            <w:tcMar>
              <w:left w:w="0.0" w:type="dxa"/>
              <w:right w:w="0.0" w:type="dxa"/>
            </w:tcMar>
            <w:vAlign w:val="center"/>
          </w:tcPr>
          <w:p w:rsidR="00000000" w:rsidDel="00000000" w:rsidP="00000000" w:rsidRDefault="00000000" w:rsidRPr="00000000" w14:paraId="00000193">
            <w:pPr>
              <w:jc w:val="center"/>
              <w:rPr/>
            </w:pPr>
            <w:r w:rsidDel="00000000" w:rsidR="00000000" w:rsidRPr="00000000">
              <w:rPr>
                <w:rtl w:val="0"/>
              </w:rPr>
              <w:t xml:space="preserve">0,8558</w:t>
            </w:r>
          </w:p>
        </w:tc>
        <w:tc>
          <w:tcPr>
            <w:tcMar>
              <w:left w:w="0.0" w:type="dxa"/>
              <w:right w:w="0.0" w:type="dxa"/>
            </w:tcMar>
            <w:vAlign w:val="center"/>
          </w:tcPr>
          <w:p w:rsidR="00000000" w:rsidDel="00000000" w:rsidP="00000000" w:rsidRDefault="00000000" w:rsidRPr="00000000" w14:paraId="00000194">
            <w:pPr>
              <w:jc w:val="center"/>
              <w:rPr/>
            </w:pPr>
            <w:r w:rsidDel="00000000" w:rsidR="00000000" w:rsidRPr="00000000">
              <w:rPr>
                <w:rtl w:val="0"/>
              </w:rPr>
              <w:t xml:space="preserve">0,9305</w:t>
            </w:r>
          </w:p>
        </w:tc>
        <w:tc>
          <w:tcPr>
            <w:tcMar>
              <w:left w:w="0.0" w:type="dxa"/>
              <w:right w:w="0.0" w:type="dxa"/>
            </w:tcMar>
            <w:vAlign w:val="center"/>
          </w:tcPr>
          <w:p w:rsidR="00000000" w:rsidDel="00000000" w:rsidP="00000000" w:rsidRDefault="00000000" w:rsidRPr="00000000" w14:paraId="00000195">
            <w:pPr>
              <w:jc w:val="center"/>
              <w:rPr/>
            </w:pPr>
            <w:r w:rsidDel="00000000" w:rsidR="00000000" w:rsidRPr="00000000">
              <w:rPr>
                <w:rtl w:val="0"/>
              </w:rPr>
              <w:t xml:space="preserve">0,5240</w:t>
            </w:r>
          </w:p>
        </w:tc>
        <w:tc>
          <w:tcPr>
            <w:tcMar>
              <w:left w:w="0.0" w:type="dxa"/>
              <w:right w:w="0.0" w:type="dxa"/>
            </w:tcMar>
            <w:vAlign w:val="center"/>
          </w:tcPr>
          <w:p w:rsidR="00000000" w:rsidDel="00000000" w:rsidP="00000000" w:rsidRDefault="00000000" w:rsidRPr="00000000" w14:paraId="00000196">
            <w:pPr>
              <w:jc w:val="center"/>
              <w:rPr/>
            </w:pPr>
            <w:r w:rsidDel="00000000" w:rsidR="00000000" w:rsidRPr="00000000">
              <w:rPr>
                <w:rtl w:val="0"/>
              </w:rPr>
              <w:t xml:space="preserve">0,4234</w:t>
            </w:r>
          </w:p>
        </w:tc>
        <w:tc>
          <w:tcPr>
            <w:tcMar>
              <w:left w:w="0.0" w:type="dxa"/>
              <w:right w:w="0.0" w:type="dxa"/>
            </w:tcMar>
            <w:vAlign w:val="center"/>
          </w:tcPr>
          <w:p w:rsidR="00000000" w:rsidDel="00000000" w:rsidP="00000000" w:rsidRDefault="00000000" w:rsidRPr="00000000" w14:paraId="00000197">
            <w:pPr>
              <w:jc w:val="center"/>
              <w:rPr/>
            </w:pPr>
            <w:r w:rsidDel="00000000" w:rsidR="00000000" w:rsidRPr="00000000">
              <w:rPr>
                <w:rtl w:val="0"/>
              </w:rPr>
              <w:t xml:space="preserve">0,9298</w:t>
            </w:r>
          </w:p>
        </w:tc>
        <w:tc>
          <w:tcPr>
            <w:tcMar>
              <w:left w:w="0.0" w:type="dxa"/>
              <w:right w:w="0.0" w:type="dxa"/>
            </w:tcMar>
            <w:vAlign w:val="center"/>
          </w:tcPr>
          <w:p w:rsidR="00000000" w:rsidDel="00000000" w:rsidP="00000000" w:rsidRDefault="00000000" w:rsidRPr="00000000" w14:paraId="00000198">
            <w:pPr>
              <w:jc w:val="center"/>
              <w:rPr/>
            </w:pPr>
            <w:r w:rsidDel="00000000" w:rsidR="00000000" w:rsidRPr="00000000">
              <w:rPr>
                <w:rtl w:val="0"/>
              </w:rPr>
              <w:t xml:space="preserve">0,528</w:t>
            </w:r>
          </w:p>
        </w:tc>
      </w:tr>
      <w:tr>
        <w:tc>
          <w:tcPr>
            <w:tcMar>
              <w:left w:w="0.0" w:type="dxa"/>
              <w:right w:w="0.0" w:type="dxa"/>
            </w:tcMar>
            <w:vAlign w:val="center"/>
          </w:tcPr>
          <w:p w:rsidR="00000000" w:rsidDel="00000000" w:rsidP="00000000" w:rsidRDefault="00000000" w:rsidRPr="00000000" w14:paraId="00000199">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vAlign w:val="center"/>
          </w:tcPr>
          <w:p w:rsidR="00000000" w:rsidDel="00000000" w:rsidP="00000000" w:rsidRDefault="00000000" w:rsidRPr="00000000" w14:paraId="0000019A">
            <w:pPr>
              <w:jc w:val="center"/>
              <w:rPr/>
            </w:pPr>
            <w:r w:rsidDel="00000000" w:rsidR="00000000" w:rsidRPr="00000000">
              <w:rPr>
                <w:rtl w:val="0"/>
              </w:rPr>
              <w:t xml:space="preserve">-3,4660</w:t>
            </w:r>
          </w:p>
        </w:tc>
        <w:tc>
          <w:tcPr>
            <w:gridSpan w:val="2"/>
            <w:tcMar>
              <w:left w:w="0.0" w:type="dxa"/>
              <w:right w:w="0.0" w:type="dxa"/>
            </w:tcMar>
            <w:vAlign w:val="center"/>
          </w:tcPr>
          <w:p w:rsidR="00000000" w:rsidDel="00000000" w:rsidP="00000000" w:rsidRDefault="00000000" w:rsidRPr="00000000" w14:paraId="0000019C">
            <w:pPr>
              <w:jc w:val="center"/>
              <w:rPr/>
            </w:pPr>
            <w:r w:rsidDel="00000000" w:rsidR="00000000" w:rsidRPr="00000000">
              <w:rPr>
                <w:rtl w:val="0"/>
              </w:rPr>
              <w:t xml:space="preserve">-0,1420</w:t>
            </w:r>
          </w:p>
        </w:tc>
        <w:tc>
          <w:tcPr>
            <w:gridSpan w:val="2"/>
            <w:tcMar>
              <w:left w:w="0.0" w:type="dxa"/>
              <w:right w:w="0.0" w:type="dxa"/>
            </w:tcMar>
            <w:vAlign w:val="center"/>
          </w:tcPr>
          <w:p w:rsidR="00000000" w:rsidDel="00000000" w:rsidP="00000000" w:rsidRDefault="00000000" w:rsidRPr="00000000" w14:paraId="0000019E">
            <w:pPr>
              <w:jc w:val="center"/>
              <w:rPr/>
            </w:pPr>
            <w:r w:rsidDel="00000000" w:rsidR="00000000" w:rsidRPr="00000000">
              <w:rPr>
                <w:rtl w:val="0"/>
              </w:rPr>
              <w:t xml:space="preserve">0,7910</w:t>
            </w:r>
          </w:p>
        </w:tc>
        <w:tc>
          <w:tcPr>
            <w:gridSpan w:val="2"/>
            <w:tcMar>
              <w:left w:w="0.0" w:type="dxa"/>
              <w:right w:w="0.0" w:type="dxa"/>
            </w:tcMar>
            <w:vAlign w:val="center"/>
          </w:tcPr>
          <w:p w:rsidR="00000000" w:rsidDel="00000000" w:rsidP="00000000" w:rsidRDefault="00000000" w:rsidRPr="00000000" w14:paraId="000001A0">
            <w:pPr>
              <w:jc w:val="center"/>
              <w:rPr/>
            </w:pPr>
            <w:r w:rsidDel="00000000" w:rsidR="00000000" w:rsidRPr="00000000">
              <w:rPr>
                <w:rtl w:val="0"/>
              </w:rPr>
              <w:t xml:space="preserve">0,3030</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1A2">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3">
            <w:pPr>
              <w:jc w:val="center"/>
              <w:rPr/>
            </w:pPr>
            <w:r w:rsidDel="00000000" w:rsidR="00000000" w:rsidRPr="00000000">
              <w:rPr>
                <w:rtl w:val="0"/>
              </w:rPr>
              <w:t xml:space="preserve">0,0257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5">
            <w:pPr>
              <w:jc w:val="center"/>
              <w:rPr/>
            </w:pPr>
            <w:r w:rsidDel="00000000" w:rsidR="00000000" w:rsidRPr="00000000">
              <w:rPr>
                <w:rtl w:val="0"/>
              </w:rPr>
              <w:t xml:space="preserve">0,8937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7">
            <w:pPr>
              <w:jc w:val="center"/>
              <w:rPr/>
            </w:pPr>
            <w:r w:rsidDel="00000000" w:rsidR="00000000" w:rsidRPr="00000000">
              <w:rPr>
                <w:rtl w:val="0"/>
              </w:rPr>
              <w:t xml:space="preserve">0,4732</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9">
            <w:pPr>
              <w:jc w:val="center"/>
              <w:rPr/>
            </w:pPr>
            <w:r w:rsidDel="00000000" w:rsidR="00000000" w:rsidRPr="00000000">
              <w:rPr>
                <w:rtl w:val="0"/>
              </w:rPr>
              <w:t xml:space="preserve">0,7770</w:t>
            </w:r>
          </w:p>
        </w:tc>
      </w:tr>
    </w:tbl>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br w:type="page"/>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9"/>
        <w:tblW w:w="9026.000000000002"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84"/>
        <w:gridCol w:w="1291"/>
        <w:gridCol w:w="1291"/>
        <w:gridCol w:w="1291"/>
        <w:gridCol w:w="1291"/>
        <w:gridCol w:w="1291"/>
        <w:gridCol w:w="1287"/>
        <w:tblGridChange w:id="0">
          <w:tblGrid>
            <w:gridCol w:w="1284"/>
            <w:gridCol w:w="1291"/>
            <w:gridCol w:w="1291"/>
            <w:gridCol w:w="1291"/>
            <w:gridCol w:w="1291"/>
            <w:gridCol w:w="1291"/>
            <w:gridCol w:w="1287"/>
          </w:tblGrid>
        </w:tblGridChange>
      </w:tblGrid>
      <w:tr>
        <w:tc>
          <w:tcPr>
            <w:gridSpan w:val="7"/>
            <w:tcBorders>
              <w:bottom w:color="000000" w:space="0" w:sz="4" w:val="single"/>
            </w:tcBorders>
            <w:tcMar>
              <w:left w:w="0.0" w:type="dxa"/>
              <w:right w:w="0.0" w:type="dxa"/>
            </w:tcMar>
          </w:tcPr>
          <w:p w:rsidR="00000000" w:rsidDel="00000000" w:rsidP="00000000" w:rsidRDefault="00000000" w:rsidRPr="00000000" w14:paraId="000001AE">
            <w:pPr>
              <w:spacing w:line="480" w:lineRule="auto"/>
              <w:jc w:val="both"/>
              <w:rPr/>
            </w:pPr>
            <w:sdt>
              <w:sdtPr>
                <w:tag w:val="goog_rdk_106"/>
              </w:sdtPr>
              <w:sdtContent>
                <w:commentRangeStart w:id="16"/>
              </w:sdtContent>
            </w:sdt>
            <w:sdt>
              <w:sdtPr>
                <w:tag w:val="goog_rdk_107"/>
              </w:sdtPr>
              <w:sdtContent>
                <w:commentRangeStart w:id="17"/>
              </w:sdtContent>
            </w:sdt>
            <w:r w:rsidDel="00000000" w:rsidR="00000000" w:rsidRPr="00000000">
              <w:rPr>
                <w:rtl w:val="0"/>
              </w:rPr>
              <w:t xml:space="preserve">Table 5</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t xml:space="preserve">: Concentration of total solids in five samples</w:t>
            </w:r>
            <w:sdt>
              <w:sdtPr>
                <w:tag w:val="goog_rdk_108"/>
              </w:sdtPr>
              <w:sdtContent>
                <w:ins w:author="Alessandro Samuel Rosa" w:id="37" w:date="2019-10-20T18:21:36Z">
                  <w:r w:rsidDel="00000000" w:rsidR="00000000" w:rsidRPr="00000000">
                    <w:rPr>
                      <w:rtl w:val="0"/>
                    </w:rPr>
                    <w:t xml:space="preserve"> </w:t>
                  </w:r>
                  <w:r w:rsidDel="00000000" w:rsidR="00000000" w:rsidRPr="00000000">
                    <w:rPr>
                      <w:rtl w:val="0"/>
                    </w:rPr>
                    <w:t xml:space="preserve">(S1, S2, …, S5)</w:t>
                  </w:r>
                </w:ins>
              </w:sdtContent>
            </w:sdt>
            <w:r w:rsidDel="00000000" w:rsidR="00000000" w:rsidRPr="00000000">
              <w:rPr>
                <w:rtl w:val="0"/>
              </w:rPr>
              <w:t xml:space="preserve"> obtained using the prototype sample splitter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sdt>
        <w:sdtPr>
          <w:tag w:val="goog_rdk_110"/>
        </w:sdtPr>
        <w:sdtContent>
          <w:tr>
            <w:trPr>
              <w:trHeight w:val="240" w:hRule="atLeast"/>
              <w:ins w:author="Alessandro Samuel Rosa" w:id="38" w:date="2019-10-20T18:16:24Z"/>
            </w:trPr>
            <w:tc>
              <w:tcPr>
                <w:vMerge w:val="restart"/>
                <w:tcBorders>
                  <w:top w:color="000000" w:space="0" w:sz="4" w:val="single"/>
                  <w:bottom w:color="000000" w:space="0" w:sz="4" w:val="single"/>
                </w:tcBorders>
                <w:tcMar>
                  <w:left w:w="0.0" w:type="dxa"/>
                  <w:right w:w="0.0" w:type="dxa"/>
                </w:tcMar>
                <w:vAlign w:val="center"/>
              </w:tcPr>
              <w:sdt>
                <w:sdtPr>
                  <w:tag w:val="goog_rdk_113"/>
                </w:sdtPr>
                <w:sdtContent>
                  <w:p w:rsidR="00000000" w:rsidDel="00000000" w:rsidP="00000000" w:rsidRDefault="00000000" w:rsidRPr="00000000" w14:paraId="000001B5">
                    <w:pPr>
                      <w:rPr>
                        <w:ins w:author="Alessandro Samuel Rosa" w:id="38" w:date="2019-10-20T18:16:24Z"/>
                        <w:rPrChange w:author="Alessandro Samuel Rosa" w:id="39" w:date="2019-10-20T18:16:31Z">
                          <w:rPr/>
                        </w:rPrChange>
                      </w:rPr>
                    </w:pPr>
                    <w:sdt>
                      <w:sdtPr>
                        <w:tag w:val="goog_rdk_111"/>
                      </w:sdtPr>
                      <w:sdtContent>
                        <w:ins w:author="Alessandro Samuel Rosa" w:id="38" w:date="2019-10-20T18:16:24Z"/>
                        <w:sdt>
                          <w:sdtPr>
                            <w:tag w:val="goog_rdk_112"/>
                          </w:sdtPr>
                          <w:sdtContent>
                            <w:ins w:author="Alessandro Samuel Rosa" w:id="38" w:date="2019-10-20T18:16:24Z">
                              <w:r w:rsidDel="00000000" w:rsidR="00000000" w:rsidRPr="00000000">
                                <w:rPr>
                                  <w:rtl w:val="0"/>
                                  <w:rPrChange w:author="Alessandro Samuel Rosa" w:id="39" w:date="2019-10-20T18:16:31Z">
                                    <w:rPr/>
                                  </w:rPrChange>
                                </w:rPr>
                                <w:t xml:space="preserve">Data and statistics</w:t>
                              </w:r>
                            </w:ins>
                          </w:sdtContent>
                        </w:sdt>
                        <w:ins w:author="Alessandro Samuel Rosa" w:id="38" w:date="2019-10-20T18:16:24Z"/>
                      </w:sdtContent>
                    </w:sdt>
                  </w:p>
                </w:sdtContent>
              </w:sdt>
            </w:tc>
            <w:tc>
              <w:tcPr>
                <w:gridSpan w:val="6"/>
                <w:tcBorders>
                  <w:top w:color="000000" w:space="0" w:sz="4" w:val="single"/>
                  <w:bottom w:color="000000" w:space="0" w:sz="4" w:val="single"/>
                </w:tcBorders>
                <w:tcMar>
                  <w:left w:w="0.0" w:type="dxa"/>
                  <w:right w:w="0.0" w:type="dxa"/>
                </w:tcMar>
              </w:tcPr>
              <w:sdt>
                <w:sdtPr>
                  <w:tag w:val="goog_rdk_115"/>
                </w:sdtPr>
                <w:sdtContent>
                  <w:p w:rsidR="00000000" w:rsidDel="00000000" w:rsidP="00000000" w:rsidRDefault="00000000" w:rsidRPr="00000000" w14:paraId="000001B6">
                    <w:pPr>
                      <w:jc w:val="center"/>
                      <w:rPr>
                        <w:ins w:author="Alessandro Samuel Rosa" w:id="38" w:date="2019-10-20T18:16:24Z"/>
                      </w:rPr>
                    </w:pPr>
                    <w:sdt>
                      <w:sdtPr>
                        <w:tag w:val="goog_rdk_114"/>
                      </w:sdtPr>
                      <w:sdtContent>
                        <w:ins w:author="Alessandro Samuel Rosa" w:id="38" w:date="2019-10-20T18:16:24Z">
                          <w:r w:rsidDel="00000000" w:rsidR="00000000" w:rsidRPr="00000000">
                            <w:rPr>
                              <w:rtl w:val="0"/>
                            </w:rPr>
                            <w:t xml:space="preserve">Concentration of total solids and splitter outlet</w:t>
                          </w:r>
                          <w:r w:rsidDel="00000000" w:rsidR="00000000" w:rsidRPr="00000000">
                            <w:rPr>
                              <w:rtl w:val="0"/>
                            </w:rPr>
                          </w:r>
                        </w:ins>
                      </w:sdtContent>
                    </w:sdt>
                  </w:p>
                </w:sdtContent>
              </w:sdt>
            </w:tc>
          </w:tr>
        </w:sdtContent>
      </w:sdt>
      <w:sdt>
        <w:sdtPr>
          <w:tag w:val="goog_rdk_126"/>
        </w:sdtPr>
        <w:sdtContent>
          <w:tr>
            <w:trPr>
              <w:trHeight w:val="240" w:hRule="atLeast"/>
              <w:trPrChange w:author="Alessandro Samuel Rosa" w:id="39" w:date="2019-10-20T18:16:31Z">
                <w:trPr/>
              </w:trPrChange>
            </w:trPr>
            <w:sdt>
              <w:sdtPr>
                <w:tag w:val="goog_rdk_127"/>
              </w:sdtPr>
              <w:sdtContent>
                <w:tc>
                  <w:tcPr>
                    <w:vMerge w:val="continue"/>
                    <w:tcBorders>
                      <w:top w:color="000000" w:space="0" w:sz="4" w:val="single"/>
                      <w:bottom w:color="000000" w:space="0" w:sz="4" w:val="single"/>
                    </w:tcBorders>
                    <w:tcMar>
                      <w:left w:w="0.0" w:type="dxa"/>
                      <w:right w:w="0.0" w:type="dxa"/>
                    </w:tcMar>
                    <w:vAlign w:val="center"/>
                    <w:tcPrChange w:author="Alessandro Samuel Rosa" w:id="39" w:date="2019-10-20T18:16:31Z">
                      <w:tcPr>
                        <w:tcBorders>
                          <w:top w:color="000000" w:space="0" w:sz="4" w:val="single"/>
                          <w:bottom w:color="000000" w:space="0" w:sz="4" w:val="single"/>
                        </w:tcBorders>
                        <w:tcMar>
                          <w:left w:w="0.0" w:type="dxa"/>
                          <w:right w:w="0.0" w:type="dxa"/>
                        </w:tcMar>
                      </w:tcPr>
                    </w:tcPrChange>
                  </w:tcPr>
                  <w:sdt>
                    <w:sdtPr>
                      <w:tag w:val="goog_rdk_130"/>
                    </w:sdtPr>
                    <w:sdtContent>
                      <w:p w:rsidR="00000000" w:rsidDel="00000000" w:rsidP="00000000" w:rsidRDefault="00000000" w:rsidRPr="00000000" w14:paraId="000001BC">
                        <w:pPr>
                          <w:spacing w:after="0" w:before="0" w:line="240" w:lineRule="auto"/>
                          <w:ind w:left="0" w:firstLine="0"/>
                          <w:rPr/>
                          <w:pPrChange w:author="Alessandro Samuel Rosa" w:id="0" w:date="2019-10-20T18:16:31Z">
                            <w:pPr/>
                          </w:pPrChange>
                        </w:pPr>
                        <w:sdt>
                          <w:sdtPr>
                            <w:tag w:val="goog_rdk_129"/>
                          </w:sdtPr>
                          <w:sdtContent>
                            <w:del w:author="Alessandro Samuel Rosa" w:id="40" w:date="2019-10-20T18:16:31Z">
                              <w:r w:rsidDel="00000000" w:rsidR="00000000" w:rsidRPr="00000000">
                                <w:rPr>
                                  <w:rtl w:val="0"/>
                                </w:rPr>
                                <w:delText xml:space="preserve"> </w:delText>
                              </w:r>
                            </w:del>
                          </w:sdtContent>
                        </w:sdt>
                        <w:r w:rsidDel="00000000" w:rsidR="00000000" w:rsidRPr="00000000">
                          <w:rPr>
                            <w:rtl w:val="0"/>
                          </w:rPr>
                        </w:r>
                      </w:p>
                    </w:sdtContent>
                  </w:sdt>
                </w:tc>
              </w:sdtContent>
            </w:sdt>
            <w:tc>
              <w:tcPr>
                <w:tcBorders>
                  <w:top w:color="000000" w:space="0" w:sz="4" w:val="single"/>
                  <w:bottom w:color="000000" w:space="0" w:sz="4" w:val="single"/>
                </w:tcBorders>
                <w:tcMar>
                  <w:left w:w="0.0" w:type="dxa"/>
                  <w:right w:w="0.0" w:type="dxa"/>
                </w:tcMar>
                <w:tcPrChange w:author="Alessandro Samuel Rosa" w:id="39" w:date="2019-10-20T18:16:3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1BD">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Change w:author="Alessandro Samuel Rosa" w:id="39" w:date="2019-10-20T18:16:3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1BE">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Change w:author="Alessandro Samuel Rosa" w:id="39" w:date="2019-10-20T18:16:3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1BF">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Change w:author="Alessandro Samuel Rosa" w:id="39" w:date="2019-10-20T18:16:3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1C0">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Change w:author="Alessandro Samuel Rosa" w:id="39" w:date="2019-10-20T18:16:3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1C1">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Change w:author="Alessandro Samuel Rosa" w:id="39" w:date="2019-10-20T18:16:3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1C2">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br w:type="textWrapping"/>
                  <w:t xml:space="preserve">B</w:t>
                </w:r>
              </w:p>
            </w:tc>
          </w:tr>
        </w:sdtContent>
      </w:sdt>
      <w:tr>
        <w:tc>
          <w:tcPr>
            <w:tcBorders>
              <w:top w:color="000000" w:space="0" w:sz="4" w:val="single"/>
            </w:tcBorders>
            <w:tcMar>
              <w:left w:w="0.0" w:type="dxa"/>
              <w:right w:w="0.0" w:type="dxa"/>
            </w:tcMar>
          </w:tcPr>
          <w:p w:rsidR="00000000" w:rsidDel="00000000" w:rsidP="00000000" w:rsidRDefault="00000000" w:rsidRPr="00000000" w14:paraId="000001C3">
            <w:pPr>
              <w:rPr/>
            </w:pPr>
            <w:sdt>
              <w:sdtPr>
                <w:tag w:val="goog_rdk_132"/>
              </w:sdtPr>
              <w:sdtContent>
                <w:ins w:author="Alessandro Samuel Rosa" w:id="41" w:date="2019-10-20T18:16:16Z">
                  <w:r w:rsidDel="00000000" w:rsidR="00000000" w:rsidRPr="00000000">
                    <w:rPr>
                      <w:rtl w:val="0"/>
                    </w:rPr>
                    <w:t xml:space="preserve">S</w:t>
                  </w:r>
                </w:ins>
              </w:sdtContent>
            </w:sdt>
            <w:r w:rsidDel="00000000" w:rsidR="00000000" w:rsidRPr="00000000">
              <w:rPr>
                <w:rtl w:val="0"/>
              </w:rPr>
              <w:t xml:space="preserve">1</w:t>
            </w:r>
            <w:sdt>
              <w:sdtPr>
                <w:tag w:val="goog_rdk_133"/>
              </w:sdtPr>
              <w:sdtContent>
                <w:ins w:author="Alessandro Samuel Rosa" w:id="42" w:date="2019-10-20T18:22:16Z">
                  <w:r w:rsidDel="00000000" w:rsidR="00000000" w:rsidRPr="00000000">
                    <w:rPr>
                      <w:rtl w:val="0"/>
                    </w:rPr>
                    <w:t xml:space="preserve"> (g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Borders>
              <w:top w:color="000000" w:space="0" w:sz="4" w:val="single"/>
            </w:tcBorders>
            <w:tcMar>
              <w:left w:w="0.0" w:type="dxa"/>
              <w:right w:w="0.0" w:type="dxa"/>
            </w:tcMar>
          </w:tcPr>
          <w:p w:rsidR="00000000" w:rsidDel="00000000" w:rsidP="00000000" w:rsidRDefault="00000000" w:rsidRPr="00000000" w14:paraId="000001C4">
            <w:pPr>
              <w:jc w:val="center"/>
              <w:rPr/>
            </w:pPr>
            <w:r w:rsidDel="00000000" w:rsidR="00000000" w:rsidRPr="00000000">
              <w:rPr>
                <w:rtl w:val="0"/>
              </w:rPr>
              <w:t xml:space="preserve">1,97</w:t>
            </w:r>
          </w:p>
        </w:tc>
        <w:tc>
          <w:tcPr>
            <w:tcBorders>
              <w:top w:color="000000" w:space="0" w:sz="4" w:val="single"/>
            </w:tcBorders>
            <w:tcMar>
              <w:left w:w="0.0" w:type="dxa"/>
              <w:right w:w="0.0" w:type="dxa"/>
            </w:tcMar>
          </w:tcPr>
          <w:p w:rsidR="00000000" w:rsidDel="00000000" w:rsidP="00000000" w:rsidRDefault="00000000" w:rsidRPr="00000000" w14:paraId="000001C5">
            <w:pPr>
              <w:jc w:val="center"/>
              <w:rPr/>
            </w:pPr>
            <w:r w:rsidDel="00000000" w:rsidR="00000000" w:rsidRPr="00000000">
              <w:rPr>
                <w:rtl w:val="0"/>
              </w:rPr>
              <w:t xml:space="preserve">1,98</w:t>
            </w:r>
          </w:p>
        </w:tc>
        <w:tc>
          <w:tcPr>
            <w:tcBorders>
              <w:top w:color="000000" w:space="0" w:sz="4" w:val="single"/>
            </w:tcBorders>
            <w:tcMar>
              <w:left w:w="0.0" w:type="dxa"/>
              <w:right w:w="0.0" w:type="dxa"/>
            </w:tcMar>
          </w:tcPr>
          <w:p w:rsidR="00000000" w:rsidDel="00000000" w:rsidP="00000000" w:rsidRDefault="00000000" w:rsidRPr="00000000" w14:paraId="000001C6">
            <w:pPr>
              <w:jc w:val="center"/>
              <w:rPr/>
            </w:pPr>
            <w:r w:rsidDel="00000000" w:rsidR="00000000" w:rsidRPr="00000000">
              <w:rPr>
                <w:rtl w:val="0"/>
              </w:rPr>
              <w:t xml:space="preserve">9,99</w:t>
            </w:r>
          </w:p>
        </w:tc>
        <w:tc>
          <w:tcPr>
            <w:tcBorders>
              <w:top w:color="000000" w:space="0" w:sz="4" w:val="single"/>
            </w:tcBorders>
            <w:tcMar>
              <w:left w:w="0.0" w:type="dxa"/>
              <w:right w:w="0.0" w:type="dxa"/>
            </w:tcMar>
          </w:tcPr>
          <w:p w:rsidR="00000000" w:rsidDel="00000000" w:rsidP="00000000" w:rsidRDefault="00000000" w:rsidRPr="00000000" w14:paraId="000001C7">
            <w:pPr>
              <w:jc w:val="center"/>
              <w:rPr/>
            </w:pPr>
            <w:r w:rsidDel="00000000" w:rsidR="00000000" w:rsidRPr="00000000">
              <w:rPr>
                <w:rtl w:val="0"/>
              </w:rPr>
              <w:t xml:space="preserve">9,99</w:t>
            </w:r>
          </w:p>
        </w:tc>
        <w:tc>
          <w:tcPr>
            <w:tcBorders>
              <w:top w:color="000000" w:space="0" w:sz="4" w:val="single"/>
            </w:tcBorders>
            <w:tcMar>
              <w:left w:w="0.0" w:type="dxa"/>
              <w:right w:w="0.0" w:type="dxa"/>
            </w:tcMar>
          </w:tcPr>
          <w:p w:rsidR="00000000" w:rsidDel="00000000" w:rsidP="00000000" w:rsidRDefault="00000000" w:rsidRPr="00000000" w14:paraId="000001C8">
            <w:pPr>
              <w:jc w:val="center"/>
              <w:rPr/>
            </w:pPr>
            <w:r w:rsidDel="00000000" w:rsidR="00000000" w:rsidRPr="00000000">
              <w:rPr>
                <w:rtl w:val="0"/>
              </w:rPr>
              <w:t xml:space="preserve">48,52</w:t>
            </w:r>
          </w:p>
        </w:tc>
        <w:tc>
          <w:tcPr>
            <w:tcBorders>
              <w:top w:color="000000" w:space="0" w:sz="4" w:val="single"/>
            </w:tcBorders>
            <w:tcMar>
              <w:left w:w="0.0" w:type="dxa"/>
              <w:right w:w="0.0" w:type="dxa"/>
            </w:tcMar>
          </w:tcPr>
          <w:p w:rsidR="00000000" w:rsidDel="00000000" w:rsidP="00000000" w:rsidRDefault="00000000" w:rsidRPr="00000000" w14:paraId="000001C9">
            <w:pPr>
              <w:jc w:val="center"/>
              <w:rPr/>
            </w:pPr>
            <w:r w:rsidDel="00000000" w:rsidR="00000000" w:rsidRPr="00000000">
              <w:rPr>
                <w:rtl w:val="0"/>
              </w:rPr>
              <w:t xml:space="preserve">47,84</w:t>
            </w:r>
          </w:p>
        </w:tc>
      </w:tr>
      <w:tr>
        <w:tc>
          <w:tcPr>
            <w:tcMar>
              <w:left w:w="0.0" w:type="dxa"/>
              <w:right w:w="0.0" w:type="dxa"/>
            </w:tcMar>
          </w:tcPr>
          <w:p w:rsidR="00000000" w:rsidDel="00000000" w:rsidP="00000000" w:rsidRDefault="00000000" w:rsidRPr="00000000" w14:paraId="000001CA">
            <w:pPr>
              <w:rPr/>
            </w:pPr>
            <w:sdt>
              <w:sdtPr>
                <w:tag w:val="goog_rdk_135"/>
              </w:sdtPr>
              <w:sdtContent>
                <w:ins w:author="Alessandro Samuel Rosa" w:id="43" w:date="2019-10-20T18:16:18Z">
                  <w:r w:rsidDel="00000000" w:rsidR="00000000" w:rsidRPr="00000000">
                    <w:rPr>
                      <w:rtl w:val="0"/>
                    </w:rPr>
                    <w:t xml:space="preserve">S</w:t>
                  </w:r>
                </w:ins>
              </w:sdtContent>
            </w:sdt>
            <w:r w:rsidDel="00000000" w:rsidR="00000000" w:rsidRPr="00000000">
              <w:rPr>
                <w:rtl w:val="0"/>
              </w:rPr>
              <w:t xml:space="preserve">2</w:t>
            </w:r>
            <w:sdt>
              <w:sdtPr>
                <w:tag w:val="goog_rdk_136"/>
              </w:sdtPr>
              <w:sdtContent>
                <w:ins w:author="Alessandro Samuel Rosa" w:id="44" w:date="2019-10-20T18:22:19Z">
                  <w:r w:rsidDel="00000000" w:rsidR="00000000" w:rsidRPr="00000000">
                    <w:rPr>
                      <w:rtl w:val="0"/>
                    </w:rPr>
                    <w:t xml:space="preserve"> (g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1CB">
            <w:pPr>
              <w:jc w:val="center"/>
              <w:rPr/>
            </w:pPr>
            <w:r w:rsidDel="00000000" w:rsidR="00000000" w:rsidRPr="00000000">
              <w:rPr>
                <w:rtl w:val="0"/>
              </w:rPr>
              <w:t xml:space="preserve">1,99</w:t>
            </w:r>
          </w:p>
        </w:tc>
        <w:tc>
          <w:tcPr>
            <w:tcMar>
              <w:left w:w="0.0" w:type="dxa"/>
              <w:right w:w="0.0" w:type="dxa"/>
            </w:tcMar>
          </w:tcPr>
          <w:p w:rsidR="00000000" w:rsidDel="00000000" w:rsidP="00000000" w:rsidRDefault="00000000" w:rsidRPr="00000000" w14:paraId="000001CC">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1CD">
            <w:pPr>
              <w:jc w:val="center"/>
              <w:rPr/>
            </w:pPr>
            <w:r w:rsidDel="00000000" w:rsidR="00000000" w:rsidRPr="00000000">
              <w:rPr>
                <w:rtl w:val="0"/>
              </w:rPr>
              <w:t xml:space="preserve">9,75</w:t>
            </w:r>
          </w:p>
        </w:tc>
        <w:tc>
          <w:tcPr>
            <w:tcMar>
              <w:left w:w="0.0" w:type="dxa"/>
              <w:right w:w="0.0" w:type="dxa"/>
            </w:tcMar>
          </w:tcPr>
          <w:p w:rsidR="00000000" w:rsidDel="00000000" w:rsidP="00000000" w:rsidRDefault="00000000" w:rsidRPr="00000000" w14:paraId="000001CE">
            <w:pPr>
              <w:jc w:val="center"/>
              <w:rPr/>
            </w:pPr>
            <w:r w:rsidDel="00000000" w:rsidR="00000000" w:rsidRPr="00000000">
              <w:rPr>
                <w:rtl w:val="0"/>
              </w:rPr>
              <w:t xml:space="preserve">9,82</w:t>
            </w:r>
          </w:p>
        </w:tc>
        <w:tc>
          <w:tcPr>
            <w:tcMar>
              <w:left w:w="0.0" w:type="dxa"/>
              <w:right w:w="0.0" w:type="dxa"/>
            </w:tcMar>
          </w:tcPr>
          <w:p w:rsidR="00000000" w:rsidDel="00000000" w:rsidP="00000000" w:rsidRDefault="00000000" w:rsidRPr="00000000" w14:paraId="000001CF">
            <w:pPr>
              <w:jc w:val="center"/>
              <w:rPr/>
            </w:pPr>
            <w:r w:rsidDel="00000000" w:rsidR="00000000" w:rsidRPr="00000000">
              <w:rPr>
                <w:rtl w:val="0"/>
              </w:rPr>
              <w:t xml:space="preserve">49,43</w:t>
            </w:r>
          </w:p>
        </w:tc>
        <w:tc>
          <w:tcPr>
            <w:tcMar>
              <w:left w:w="0.0" w:type="dxa"/>
              <w:right w:w="0.0" w:type="dxa"/>
            </w:tcMar>
          </w:tcPr>
          <w:p w:rsidR="00000000" w:rsidDel="00000000" w:rsidP="00000000" w:rsidRDefault="00000000" w:rsidRPr="00000000" w14:paraId="000001D0">
            <w:pPr>
              <w:jc w:val="center"/>
              <w:rPr/>
            </w:pPr>
            <w:r w:rsidDel="00000000" w:rsidR="00000000" w:rsidRPr="00000000">
              <w:rPr>
                <w:rtl w:val="0"/>
              </w:rPr>
              <w:t xml:space="preserve">48,72</w:t>
            </w:r>
          </w:p>
        </w:tc>
      </w:tr>
      <w:tr>
        <w:tc>
          <w:tcPr>
            <w:tcMar>
              <w:left w:w="0.0" w:type="dxa"/>
              <w:right w:w="0.0" w:type="dxa"/>
            </w:tcMar>
          </w:tcPr>
          <w:p w:rsidR="00000000" w:rsidDel="00000000" w:rsidP="00000000" w:rsidRDefault="00000000" w:rsidRPr="00000000" w14:paraId="000001D1">
            <w:pPr>
              <w:rPr/>
            </w:pPr>
            <w:sdt>
              <w:sdtPr>
                <w:tag w:val="goog_rdk_138"/>
              </w:sdtPr>
              <w:sdtContent>
                <w:ins w:author="Alessandro Samuel Rosa" w:id="45" w:date="2019-10-20T18:16:20Z">
                  <w:r w:rsidDel="00000000" w:rsidR="00000000" w:rsidRPr="00000000">
                    <w:rPr>
                      <w:rtl w:val="0"/>
                    </w:rPr>
                    <w:t xml:space="preserve">S</w:t>
                  </w:r>
                </w:ins>
              </w:sdtContent>
            </w:sdt>
            <w:r w:rsidDel="00000000" w:rsidR="00000000" w:rsidRPr="00000000">
              <w:rPr>
                <w:rtl w:val="0"/>
              </w:rPr>
              <w:t xml:space="preserve">3</w:t>
            </w:r>
            <w:sdt>
              <w:sdtPr>
                <w:tag w:val="goog_rdk_139"/>
              </w:sdtPr>
              <w:sdtContent>
                <w:ins w:author="Alessandro Samuel Rosa" w:id="46" w:date="2019-10-20T18:22:20Z">
                  <w:r w:rsidDel="00000000" w:rsidR="00000000" w:rsidRPr="00000000">
                    <w:rPr>
                      <w:rtl w:val="0"/>
                    </w:rPr>
                    <w:t xml:space="preserve"> (g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1D2">
            <w:pPr>
              <w:jc w:val="center"/>
              <w:rPr/>
            </w:pPr>
            <w:r w:rsidDel="00000000" w:rsidR="00000000" w:rsidRPr="00000000">
              <w:rPr>
                <w:rtl w:val="0"/>
              </w:rPr>
              <w:t xml:space="preserve">1,95</w:t>
            </w:r>
          </w:p>
        </w:tc>
        <w:tc>
          <w:tcPr>
            <w:tcMar>
              <w:left w:w="0.0" w:type="dxa"/>
              <w:right w:w="0.0" w:type="dxa"/>
            </w:tcMar>
          </w:tcPr>
          <w:p w:rsidR="00000000" w:rsidDel="00000000" w:rsidP="00000000" w:rsidRDefault="00000000" w:rsidRPr="00000000" w14:paraId="000001D3">
            <w:pPr>
              <w:jc w:val="center"/>
              <w:rPr/>
            </w:pPr>
            <w:r w:rsidDel="00000000" w:rsidR="00000000" w:rsidRPr="00000000">
              <w:rPr>
                <w:rtl w:val="0"/>
              </w:rPr>
              <w:t xml:space="preserve">1,93</w:t>
            </w:r>
          </w:p>
        </w:tc>
        <w:tc>
          <w:tcPr>
            <w:tcMar>
              <w:left w:w="0.0" w:type="dxa"/>
              <w:right w:w="0.0" w:type="dxa"/>
            </w:tcMar>
          </w:tcPr>
          <w:p w:rsidR="00000000" w:rsidDel="00000000" w:rsidP="00000000" w:rsidRDefault="00000000" w:rsidRPr="00000000" w14:paraId="000001D4">
            <w:pPr>
              <w:jc w:val="center"/>
              <w:rPr/>
            </w:pPr>
            <w:r w:rsidDel="00000000" w:rsidR="00000000" w:rsidRPr="00000000">
              <w:rPr>
                <w:rtl w:val="0"/>
              </w:rPr>
              <w:t xml:space="preserve">9,90</w:t>
            </w:r>
          </w:p>
        </w:tc>
        <w:tc>
          <w:tcPr>
            <w:tcMar>
              <w:left w:w="0.0" w:type="dxa"/>
              <w:right w:w="0.0" w:type="dxa"/>
            </w:tcMar>
          </w:tcPr>
          <w:p w:rsidR="00000000" w:rsidDel="00000000" w:rsidP="00000000" w:rsidRDefault="00000000" w:rsidRPr="00000000" w14:paraId="000001D5">
            <w:pPr>
              <w:jc w:val="center"/>
              <w:rPr/>
            </w:pPr>
            <w:r w:rsidDel="00000000" w:rsidR="00000000" w:rsidRPr="00000000">
              <w:rPr>
                <w:rtl w:val="0"/>
              </w:rPr>
              <w:t xml:space="preserve">9,71</w:t>
            </w:r>
          </w:p>
        </w:tc>
        <w:tc>
          <w:tcPr>
            <w:tcMar>
              <w:left w:w="0.0" w:type="dxa"/>
              <w:right w:w="0.0" w:type="dxa"/>
            </w:tcMar>
          </w:tcPr>
          <w:p w:rsidR="00000000" w:rsidDel="00000000" w:rsidP="00000000" w:rsidRDefault="00000000" w:rsidRPr="00000000" w14:paraId="000001D6">
            <w:pPr>
              <w:jc w:val="center"/>
              <w:rPr/>
            </w:pPr>
            <w:r w:rsidDel="00000000" w:rsidR="00000000" w:rsidRPr="00000000">
              <w:rPr>
                <w:rtl w:val="0"/>
              </w:rPr>
              <w:t xml:space="preserve">49,57</w:t>
            </w:r>
          </w:p>
        </w:tc>
        <w:tc>
          <w:tcPr>
            <w:tcMar>
              <w:left w:w="0.0" w:type="dxa"/>
              <w:right w:w="0.0" w:type="dxa"/>
            </w:tcMar>
          </w:tcPr>
          <w:p w:rsidR="00000000" w:rsidDel="00000000" w:rsidP="00000000" w:rsidRDefault="00000000" w:rsidRPr="00000000" w14:paraId="000001D7">
            <w:pPr>
              <w:jc w:val="center"/>
              <w:rPr/>
            </w:pPr>
            <w:r w:rsidDel="00000000" w:rsidR="00000000" w:rsidRPr="00000000">
              <w:rPr>
                <w:rtl w:val="0"/>
              </w:rPr>
              <w:t xml:space="preserve">48,59</w:t>
            </w:r>
          </w:p>
        </w:tc>
      </w:tr>
      <w:tr>
        <w:tc>
          <w:tcPr>
            <w:tcMar>
              <w:left w:w="0.0" w:type="dxa"/>
              <w:right w:w="0.0" w:type="dxa"/>
            </w:tcMar>
          </w:tcPr>
          <w:p w:rsidR="00000000" w:rsidDel="00000000" w:rsidP="00000000" w:rsidRDefault="00000000" w:rsidRPr="00000000" w14:paraId="000001D8">
            <w:pPr>
              <w:rPr/>
            </w:pPr>
            <w:sdt>
              <w:sdtPr>
                <w:tag w:val="goog_rdk_141"/>
              </w:sdtPr>
              <w:sdtContent>
                <w:ins w:author="Alessandro Samuel Rosa" w:id="47" w:date="2019-10-20T18:16:21Z">
                  <w:r w:rsidDel="00000000" w:rsidR="00000000" w:rsidRPr="00000000">
                    <w:rPr>
                      <w:rtl w:val="0"/>
                    </w:rPr>
                    <w:t xml:space="preserve">S</w:t>
                  </w:r>
                </w:ins>
              </w:sdtContent>
            </w:sdt>
            <w:r w:rsidDel="00000000" w:rsidR="00000000" w:rsidRPr="00000000">
              <w:rPr>
                <w:rtl w:val="0"/>
              </w:rPr>
              <w:t xml:space="preserve">4</w:t>
            </w:r>
            <w:sdt>
              <w:sdtPr>
                <w:tag w:val="goog_rdk_142"/>
              </w:sdtPr>
              <w:sdtContent>
                <w:ins w:author="Alessandro Samuel Rosa" w:id="48" w:date="2019-10-20T18:22:20Z">
                  <w:r w:rsidDel="00000000" w:rsidR="00000000" w:rsidRPr="00000000">
                    <w:rPr>
                      <w:rtl w:val="0"/>
                    </w:rPr>
                    <w:t xml:space="preserve"> (g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1D9">
            <w:pPr>
              <w:jc w:val="center"/>
              <w:rPr/>
            </w:pPr>
            <w:r w:rsidDel="00000000" w:rsidR="00000000" w:rsidRPr="00000000">
              <w:rPr>
                <w:rtl w:val="0"/>
              </w:rPr>
              <w:t xml:space="preserve">2,03</w:t>
            </w:r>
          </w:p>
        </w:tc>
        <w:tc>
          <w:tcPr>
            <w:tcMar>
              <w:left w:w="0.0" w:type="dxa"/>
              <w:right w:w="0.0" w:type="dxa"/>
            </w:tcMar>
          </w:tcPr>
          <w:p w:rsidR="00000000" w:rsidDel="00000000" w:rsidP="00000000" w:rsidRDefault="00000000" w:rsidRPr="00000000" w14:paraId="000001DA">
            <w:pPr>
              <w:jc w:val="center"/>
              <w:rPr/>
            </w:pPr>
            <w:r w:rsidDel="00000000" w:rsidR="00000000" w:rsidRPr="00000000">
              <w:rPr>
                <w:rtl w:val="0"/>
              </w:rPr>
              <w:t xml:space="preserve">1,91</w:t>
            </w:r>
          </w:p>
        </w:tc>
        <w:tc>
          <w:tcPr>
            <w:tcMar>
              <w:left w:w="0.0" w:type="dxa"/>
              <w:right w:w="0.0" w:type="dxa"/>
            </w:tcMar>
          </w:tcPr>
          <w:p w:rsidR="00000000" w:rsidDel="00000000" w:rsidP="00000000" w:rsidRDefault="00000000" w:rsidRPr="00000000" w14:paraId="000001DB">
            <w:pPr>
              <w:jc w:val="center"/>
              <w:rPr/>
            </w:pPr>
            <w:r w:rsidDel="00000000" w:rsidR="00000000" w:rsidRPr="00000000">
              <w:rPr>
                <w:rtl w:val="0"/>
              </w:rPr>
              <w:t xml:space="preserve">9,84</w:t>
            </w:r>
          </w:p>
        </w:tc>
        <w:tc>
          <w:tcPr>
            <w:tcMar>
              <w:left w:w="0.0" w:type="dxa"/>
              <w:right w:w="0.0" w:type="dxa"/>
            </w:tcMar>
          </w:tcPr>
          <w:p w:rsidR="00000000" w:rsidDel="00000000" w:rsidP="00000000" w:rsidRDefault="00000000" w:rsidRPr="00000000" w14:paraId="000001DC">
            <w:pPr>
              <w:jc w:val="center"/>
              <w:rPr/>
            </w:pPr>
            <w:r w:rsidDel="00000000" w:rsidR="00000000" w:rsidRPr="00000000">
              <w:rPr>
                <w:rtl w:val="0"/>
              </w:rPr>
              <w:t xml:space="preserve">9,70</w:t>
            </w:r>
          </w:p>
        </w:tc>
        <w:tc>
          <w:tcPr>
            <w:tcMar>
              <w:left w:w="0.0" w:type="dxa"/>
              <w:right w:w="0.0" w:type="dxa"/>
            </w:tcMar>
          </w:tcPr>
          <w:p w:rsidR="00000000" w:rsidDel="00000000" w:rsidP="00000000" w:rsidRDefault="00000000" w:rsidRPr="00000000" w14:paraId="000001DD">
            <w:pPr>
              <w:jc w:val="center"/>
              <w:rPr/>
            </w:pPr>
            <w:r w:rsidDel="00000000" w:rsidR="00000000" w:rsidRPr="00000000">
              <w:rPr>
                <w:rtl w:val="0"/>
              </w:rPr>
              <w:t xml:space="preserve">50,40</w:t>
            </w:r>
          </w:p>
        </w:tc>
        <w:tc>
          <w:tcPr>
            <w:tcMar>
              <w:left w:w="0.0" w:type="dxa"/>
              <w:right w:w="0.0" w:type="dxa"/>
            </w:tcMar>
          </w:tcPr>
          <w:p w:rsidR="00000000" w:rsidDel="00000000" w:rsidP="00000000" w:rsidRDefault="00000000" w:rsidRPr="00000000" w14:paraId="000001DE">
            <w:pPr>
              <w:jc w:val="center"/>
              <w:rPr/>
            </w:pPr>
            <w:r w:rsidDel="00000000" w:rsidR="00000000" w:rsidRPr="00000000">
              <w:rPr>
                <w:rtl w:val="0"/>
              </w:rPr>
              <w:t xml:space="preserve">48,11</w:t>
            </w:r>
          </w:p>
        </w:tc>
      </w:tr>
      <w:tr>
        <w:tc>
          <w:tcPr>
            <w:tcMar>
              <w:left w:w="0.0" w:type="dxa"/>
              <w:right w:w="0.0" w:type="dxa"/>
            </w:tcMar>
          </w:tcPr>
          <w:p w:rsidR="00000000" w:rsidDel="00000000" w:rsidP="00000000" w:rsidRDefault="00000000" w:rsidRPr="00000000" w14:paraId="000001DF">
            <w:pPr>
              <w:rPr/>
            </w:pPr>
            <w:sdt>
              <w:sdtPr>
                <w:tag w:val="goog_rdk_144"/>
              </w:sdtPr>
              <w:sdtContent>
                <w:ins w:author="Alessandro Samuel Rosa" w:id="49" w:date="2019-10-20T18:16:22Z">
                  <w:r w:rsidDel="00000000" w:rsidR="00000000" w:rsidRPr="00000000">
                    <w:rPr>
                      <w:rtl w:val="0"/>
                    </w:rPr>
                    <w:t xml:space="preserve">S</w:t>
                  </w:r>
                </w:ins>
              </w:sdtContent>
            </w:sdt>
            <w:r w:rsidDel="00000000" w:rsidR="00000000" w:rsidRPr="00000000">
              <w:rPr>
                <w:rtl w:val="0"/>
              </w:rPr>
              <w:t xml:space="preserve">5</w:t>
            </w:r>
            <w:sdt>
              <w:sdtPr>
                <w:tag w:val="goog_rdk_145"/>
              </w:sdtPr>
              <w:sdtContent>
                <w:ins w:author="Alessandro Samuel Rosa" w:id="50" w:date="2019-10-20T18:22:22Z">
                  <w:r w:rsidDel="00000000" w:rsidR="00000000" w:rsidRPr="00000000">
                    <w:rPr>
                      <w:rtl w:val="0"/>
                    </w:rPr>
                    <w:t xml:space="preserve"> (g L</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1E0">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1E1">
            <w:pPr>
              <w:jc w:val="center"/>
              <w:rPr/>
            </w:pPr>
            <w:r w:rsidDel="00000000" w:rsidR="00000000" w:rsidRPr="00000000">
              <w:rPr>
                <w:rtl w:val="0"/>
              </w:rPr>
              <w:t xml:space="preserve">1,96</w:t>
            </w:r>
          </w:p>
        </w:tc>
        <w:tc>
          <w:tcPr>
            <w:tcMar>
              <w:left w:w="0.0" w:type="dxa"/>
              <w:right w:w="0.0" w:type="dxa"/>
            </w:tcMar>
          </w:tcPr>
          <w:p w:rsidR="00000000" w:rsidDel="00000000" w:rsidP="00000000" w:rsidRDefault="00000000" w:rsidRPr="00000000" w14:paraId="000001E2">
            <w:pPr>
              <w:jc w:val="center"/>
              <w:rPr/>
            </w:pPr>
            <w:r w:rsidDel="00000000" w:rsidR="00000000" w:rsidRPr="00000000">
              <w:rPr>
                <w:rtl w:val="0"/>
              </w:rPr>
              <w:t xml:space="preserve">9,96</w:t>
            </w:r>
          </w:p>
        </w:tc>
        <w:tc>
          <w:tcPr>
            <w:tcMar>
              <w:left w:w="0.0" w:type="dxa"/>
              <w:right w:w="0.0" w:type="dxa"/>
            </w:tcMar>
          </w:tcPr>
          <w:p w:rsidR="00000000" w:rsidDel="00000000" w:rsidP="00000000" w:rsidRDefault="00000000" w:rsidRPr="00000000" w14:paraId="000001E3">
            <w:pPr>
              <w:jc w:val="center"/>
              <w:rPr/>
            </w:pPr>
            <w:r w:rsidDel="00000000" w:rsidR="00000000" w:rsidRPr="00000000">
              <w:rPr>
                <w:rtl w:val="0"/>
              </w:rPr>
              <w:t xml:space="preserve">9,90</w:t>
            </w:r>
          </w:p>
        </w:tc>
        <w:tc>
          <w:tcPr>
            <w:tcMar>
              <w:left w:w="0.0" w:type="dxa"/>
              <w:right w:w="0.0" w:type="dxa"/>
            </w:tcMar>
          </w:tcPr>
          <w:p w:rsidR="00000000" w:rsidDel="00000000" w:rsidP="00000000" w:rsidRDefault="00000000" w:rsidRPr="00000000" w14:paraId="000001E4">
            <w:pPr>
              <w:jc w:val="center"/>
              <w:rPr/>
            </w:pPr>
            <w:r w:rsidDel="00000000" w:rsidR="00000000" w:rsidRPr="00000000">
              <w:rPr>
                <w:rtl w:val="0"/>
              </w:rPr>
              <w:t xml:space="preserve">49,61</w:t>
            </w:r>
          </w:p>
        </w:tc>
        <w:tc>
          <w:tcPr>
            <w:tcMar>
              <w:left w:w="0.0" w:type="dxa"/>
              <w:right w:w="0.0" w:type="dxa"/>
            </w:tcMar>
          </w:tcPr>
          <w:p w:rsidR="00000000" w:rsidDel="00000000" w:rsidP="00000000" w:rsidRDefault="00000000" w:rsidRPr="00000000" w14:paraId="000001E5">
            <w:pPr>
              <w:jc w:val="center"/>
              <w:rPr/>
            </w:pPr>
            <w:r w:rsidDel="00000000" w:rsidR="00000000" w:rsidRPr="00000000">
              <w:rPr>
                <w:rtl w:val="0"/>
              </w:rPr>
              <w:t xml:space="preserve">49,39</w:t>
            </w:r>
          </w:p>
        </w:tc>
      </w:tr>
      <w:tr>
        <w:tc>
          <w:tcPr>
            <w:tcMar>
              <w:left w:w="0.0" w:type="dxa"/>
              <w:right w:w="0.0" w:type="dxa"/>
            </w:tcMar>
          </w:tcPr>
          <w:p w:rsidR="00000000" w:rsidDel="00000000" w:rsidP="00000000" w:rsidRDefault="00000000" w:rsidRPr="00000000" w14:paraId="000001E6">
            <w:pPr>
              <w:rPr/>
            </w:pPr>
            <w:r w:rsidDel="00000000" w:rsidR="00000000" w:rsidRPr="00000000">
              <w:rPr>
                <w:rtl w:val="0"/>
              </w:rPr>
              <w:t xml:space="preserve">Mean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E7">
            <w:pPr>
              <w:jc w:val="center"/>
              <w:rPr/>
            </w:pPr>
            <w:r w:rsidDel="00000000" w:rsidR="00000000" w:rsidRPr="00000000">
              <w:rPr>
                <w:rtl w:val="0"/>
              </w:rPr>
              <w:t xml:space="preserve">1,99</w:t>
            </w:r>
          </w:p>
        </w:tc>
        <w:tc>
          <w:tcPr>
            <w:tcMar>
              <w:left w:w="0.0" w:type="dxa"/>
              <w:right w:w="0.0" w:type="dxa"/>
            </w:tcMar>
          </w:tcPr>
          <w:p w:rsidR="00000000" w:rsidDel="00000000" w:rsidP="00000000" w:rsidRDefault="00000000" w:rsidRPr="00000000" w14:paraId="000001E8">
            <w:pPr>
              <w:jc w:val="center"/>
              <w:rPr/>
            </w:pPr>
            <w:r w:rsidDel="00000000" w:rsidR="00000000" w:rsidRPr="00000000">
              <w:rPr>
                <w:rtl w:val="0"/>
              </w:rPr>
              <w:t xml:space="preserve">1,96</w:t>
            </w:r>
          </w:p>
        </w:tc>
        <w:tc>
          <w:tcPr>
            <w:tcMar>
              <w:left w:w="0.0" w:type="dxa"/>
              <w:right w:w="0.0" w:type="dxa"/>
            </w:tcMar>
          </w:tcPr>
          <w:p w:rsidR="00000000" w:rsidDel="00000000" w:rsidP="00000000" w:rsidRDefault="00000000" w:rsidRPr="00000000" w14:paraId="000001E9">
            <w:pPr>
              <w:jc w:val="center"/>
              <w:rPr/>
            </w:pPr>
            <w:r w:rsidDel="00000000" w:rsidR="00000000" w:rsidRPr="00000000">
              <w:rPr>
                <w:rtl w:val="0"/>
              </w:rPr>
              <w:t xml:space="preserve">9,89</w:t>
            </w:r>
          </w:p>
        </w:tc>
        <w:tc>
          <w:tcPr>
            <w:tcMar>
              <w:left w:w="0.0" w:type="dxa"/>
              <w:right w:w="0.0" w:type="dxa"/>
            </w:tcMar>
          </w:tcPr>
          <w:p w:rsidR="00000000" w:rsidDel="00000000" w:rsidP="00000000" w:rsidRDefault="00000000" w:rsidRPr="00000000" w14:paraId="000001EA">
            <w:pPr>
              <w:jc w:val="center"/>
              <w:rPr/>
            </w:pPr>
            <w:r w:rsidDel="00000000" w:rsidR="00000000" w:rsidRPr="00000000">
              <w:rPr>
                <w:rtl w:val="0"/>
              </w:rPr>
              <w:t xml:space="preserve">9,82</w:t>
            </w:r>
          </w:p>
        </w:tc>
        <w:tc>
          <w:tcPr>
            <w:tcMar>
              <w:left w:w="0.0" w:type="dxa"/>
              <w:right w:w="0.0" w:type="dxa"/>
            </w:tcMar>
          </w:tcPr>
          <w:p w:rsidR="00000000" w:rsidDel="00000000" w:rsidP="00000000" w:rsidRDefault="00000000" w:rsidRPr="00000000" w14:paraId="000001EB">
            <w:pPr>
              <w:jc w:val="center"/>
              <w:rPr/>
            </w:pPr>
            <w:r w:rsidDel="00000000" w:rsidR="00000000" w:rsidRPr="00000000">
              <w:rPr>
                <w:rtl w:val="0"/>
              </w:rPr>
              <w:t xml:space="preserve">49,51</w:t>
            </w:r>
          </w:p>
        </w:tc>
        <w:tc>
          <w:tcPr>
            <w:tcMar>
              <w:left w:w="0.0" w:type="dxa"/>
              <w:right w:w="0.0" w:type="dxa"/>
            </w:tcMar>
          </w:tcPr>
          <w:p w:rsidR="00000000" w:rsidDel="00000000" w:rsidP="00000000" w:rsidRDefault="00000000" w:rsidRPr="00000000" w14:paraId="000001EC">
            <w:pPr>
              <w:jc w:val="center"/>
              <w:rPr/>
            </w:pPr>
            <w:r w:rsidDel="00000000" w:rsidR="00000000" w:rsidRPr="00000000">
              <w:rPr>
                <w:rtl w:val="0"/>
              </w:rPr>
              <w:t xml:space="preserve">48,53</w:t>
            </w:r>
          </w:p>
        </w:tc>
      </w:tr>
      <w:tr>
        <w:tc>
          <w:tcPr>
            <w:tcMar>
              <w:left w:w="0.0" w:type="dxa"/>
              <w:right w:w="0.0" w:type="dxa"/>
            </w:tcMar>
          </w:tcPr>
          <w:p w:rsidR="00000000" w:rsidDel="00000000" w:rsidP="00000000" w:rsidRDefault="00000000" w:rsidRPr="00000000" w14:paraId="000001ED">
            <w:pPr>
              <w:rPr/>
            </w:pPr>
            <w:r w:rsidDel="00000000" w:rsidR="00000000" w:rsidRPr="00000000">
              <w:rPr>
                <w:rtl w:val="0"/>
              </w:rPr>
              <w:t xml:space="preserve">SD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EE">
            <w:pPr>
              <w:jc w:val="center"/>
              <w:rPr/>
            </w:pPr>
            <w:r w:rsidDel="00000000" w:rsidR="00000000" w:rsidRPr="00000000">
              <w:rPr>
                <w:rtl w:val="0"/>
              </w:rPr>
              <w:t xml:space="preserve">0,03</w:t>
            </w:r>
          </w:p>
        </w:tc>
        <w:tc>
          <w:tcPr>
            <w:tcMar>
              <w:left w:w="0.0" w:type="dxa"/>
              <w:right w:w="0.0" w:type="dxa"/>
            </w:tcMar>
          </w:tcPr>
          <w:p w:rsidR="00000000" w:rsidDel="00000000" w:rsidP="00000000" w:rsidRDefault="00000000" w:rsidRPr="00000000" w14:paraId="000001EF">
            <w:pPr>
              <w:jc w:val="center"/>
              <w:rPr/>
            </w:pPr>
            <w:r w:rsidDel="00000000" w:rsidR="00000000" w:rsidRPr="00000000">
              <w:rPr>
                <w:rtl w:val="0"/>
              </w:rPr>
              <w:t xml:space="preserve">0,04</w:t>
            </w:r>
          </w:p>
        </w:tc>
        <w:tc>
          <w:tcPr>
            <w:tcMar>
              <w:left w:w="0.0" w:type="dxa"/>
              <w:right w:w="0.0" w:type="dxa"/>
            </w:tcMar>
          </w:tcPr>
          <w:p w:rsidR="00000000" w:rsidDel="00000000" w:rsidP="00000000" w:rsidRDefault="00000000" w:rsidRPr="00000000" w14:paraId="000001F0">
            <w:pPr>
              <w:jc w:val="center"/>
              <w:rPr/>
            </w:pPr>
            <w:r w:rsidDel="00000000" w:rsidR="00000000" w:rsidRPr="00000000">
              <w:rPr>
                <w:rtl w:val="0"/>
              </w:rPr>
              <w:t xml:space="preserve">0,10</w:t>
            </w:r>
          </w:p>
        </w:tc>
        <w:tc>
          <w:tcPr>
            <w:tcMar>
              <w:left w:w="0.0" w:type="dxa"/>
              <w:right w:w="0.0" w:type="dxa"/>
            </w:tcMar>
          </w:tcPr>
          <w:p w:rsidR="00000000" w:rsidDel="00000000" w:rsidP="00000000" w:rsidRDefault="00000000" w:rsidRPr="00000000" w14:paraId="000001F1">
            <w:pPr>
              <w:jc w:val="center"/>
              <w:rPr/>
            </w:pPr>
            <w:r w:rsidDel="00000000" w:rsidR="00000000" w:rsidRPr="00000000">
              <w:rPr>
                <w:rtl w:val="0"/>
              </w:rPr>
              <w:t xml:space="preserve">0,12</w:t>
            </w:r>
          </w:p>
        </w:tc>
        <w:tc>
          <w:tcPr>
            <w:tcMar>
              <w:left w:w="0.0" w:type="dxa"/>
              <w:right w:w="0.0" w:type="dxa"/>
            </w:tcMar>
          </w:tcPr>
          <w:p w:rsidR="00000000" w:rsidDel="00000000" w:rsidP="00000000" w:rsidRDefault="00000000" w:rsidRPr="00000000" w14:paraId="000001F2">
            <w:pPr>
              <w:jc w:val="center"/>
              <w:rPr/>
            </w:pPr>
            <w:r w:rsidDel="00000000" w:rsidR="00000000" w:rsidRPr="00000000">
              <w:rPr>
                <w:rtl w:val="0"/>
              </w:rPr>
              <w:t xml:space="preserve">0,67</w:t>
            </w:r>
          </w:p>
        </w:tc>
        <w:tc>
          <w:tcPr>
            <w:tcMar>
              <w:left w:w="0.0" w:type="dxa"/>
              <w:right w:w="0.0" w:type="dxa"/>
            </w:tcMar>
          </w:tcPr>
          <w:p w:rsidR="00000000" w:rsidDel="00000000" w:rsidP="00000000" w:rsidRDefault="00000000" w:rsidRPr="00000000" w14:paraId="000001F3">
            <w:pPr>
              <w:jc w:val="center"/>
              <w:rPr/>
            </w:pPr>
            <w:r w:rsidDel="00000000" w:rsidR="00000000" w:rsidRPr="00000000">
              <w:rPr>
                <w:rtl w:val="0"/>
              </w:rPr>
              <w:t xml:space="preserve">0,60</w:t>
            </w:r>
          </w:p>
        </w:tc>
      </w:tr>
      <w:tr>
        <w:tc>
          <w:tcPr>
            <w:tcMar>
              <w:left w:w="0.0" w:type="dxa"/>
              <w:right w:w="0.0" w:type="dxa"/>
            </w:tcMar>
          </w:tcPr>
          <w:p w:rsidR="00000000" w:rsidDel="00000000" w:rsidP="00000000" w:rsidRDefault="00000000" w:rsidRPr="00000000" w14:paraId="000001F4">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1F5">
            <w:pPr>
              <w:jc w:val="center"/>
              <w:rPr/>
            </w:pPr>
            <w:r w:rsidDel="00000000" w:rsidR="00000000" w:rsidRPr="00000000">
              <w:rPr>
                <w:rtl w:val="0"/>
              </w:rPr>
              <w:t xml:space="preserve">1,59</w:t>
            </w:r>
          </w:p>
        </w:tc>
        <w:tc>
          <w:tcPr>
            <w:tcMar>
              <w:left w:w="0.0" w:type="dxa"/>
              <w:right w:w="0.0" w:type="dxa"/>
            </w:tcMar>
          </w:tcPr>
          <w:p w:rsidR="00000000" w:rsidDel="00000000" w:rsidP="00000000" w:rsidRDefault="00000000" w:rsidRPr="00000000" w14:paraId="000001F6">
            <w:pPr>
              <w:jc w:val="center"/>
              <w:rPr/>
            </w:pPr>
            <w:r w:rsidDel="00000000" w:rsidR="00000000" w:rsidRPr="00000000">
              <w:rPr>
                <w:rtl w:val="0"/>
              </w:rPr>
              <w:t xml:space="preserve">2,02</w:t>
            </w:r>
          </w:p>
        </w:tc>
        <w:tc>
          <w:tcPr>
            <w:tcMar>
              <w:left w:w="0.0" w:type="dxa"/>
              <w:right w:w="0.0" w:type="dxa"/>
            </w:tcMar>
          </w:tcPr>
          <w:p w:rsidR="00000000" w:rsidDel="00000000" w:rsidP="00000000" w:rsidRDefault="00000000" w:rsidRPr="00000000" w14:paraId="000001F7">
            <w:pPr>
              <w:jc w:val="center"/>
              <w:rPr/>
            </w:pPr>
            <w:r w:rsidDel="00000000" w:rsidR="00000000" w:rsidRPr="00000000">
              <w:rPr>
                <w:rtl w:val="0"/>
              </w:rPr>
              <w:t xml:space="preserve">0,97</w:t>
            </w:r>
          </w:p>
        </w:tc>
        <w:tc>
          <w:tcPr>
            <w:tcMar>
              <w:left w:w="0.0" w:type="dxa"/>
              <w:right w:w="0.0" w:type="dxa"/>
            </w:tcMar>
          </w:tcPr>
          <w:p w:rsidR="00000000" w:rsidDel="00000000" w:rsidP="00000000" w:rsidRDefault="00000000" w:rsidRPr="00000000" w14:paraId="000001F8">
            <w:pPr>
              <w:jc w:val="center"/>
              <w:rPr/>
            </w:pPr>
            <w:r w:rsidDel="00000000" w:rsidR="00000000" w:rsidRPr="00000000">
              <w:rPr>
                <w:rtl w:val="0"/>
              </w:rPr>
              <w:t xml:space="preserve">1,26</w:t>
            </w:r>
          </w:p>
        </w:tc>
        <w:tc>
          <w:tcPr>
            <w:tcMar>
              <w:left w:w="0.0" w:type="dxa"/>
              <w:right w:w="0.0" w:type="dxa"/>
            </w:tcMar>
          </w:tcPr>
          <w:p w:rsidR="00000000" w:rsidDel="00000000" w:rsidP="00000000" w:rsidRDefault="00000000" w:rsidRPr="00000000" w14:paraId="000001F9">
            <w:pPr>
              <w:jc w:val="center"/>
              <w:rPr/>
            </w:pPr>
            <w:r w:rsidDel="00000000" w:rsidR="00000000" w:rsidRPr="00000000">
              <w:rPr>
                <w:rtl w:val="0"/>
              </w:rPr>
              <w:t xml:space="preserve">1,35</w:t>
            </w:r>
          </w:p>
        </w:tc>
        <w:tc>
          <w:tcPr>
            <w:tcMar>
              <w:left w:w="0.0" w:type="dxa"/>
              <w:right w:w="0.0" w:type="dxa"/>
            </w:tcMar>
          </w:tcPr>
          <w:p w:rsidR="00000000" w:rsidDel="00000000" w:rsidP="00000000" w:rsidRDefault="00000000" w:rsidRPr="00000000" w14:paraId="000001FA">
            <w:pPr>
              <w:jc w:val="center"/>
              <w:rPr/>
            </w:pPr>
            <w:r w:rsidDel="00000000" w:rsidR="00000000" w:rsidRPr="00000000">
              <w:rPr>
                <w:rtl w:val="0"/>
              </w:rPr>
              <w:t xml:space="preserve">1,23</w:t>
            </w:r>
          </w:p>
        </w:tc>
      </w:tr>
      <w:tr>
        <w:tc>
          <w:tcPr>
            <w:tcMar>
              <w:left w:w="0.0" w:type="dxa"/>
              <w:right w:w="0.0" w:type="dxa"/>
            </w:tcMar>
          </w:tcPr>
          <w:p w:rsidR="00000000" w:rsidDel="00000000" w:rsidP="00000000" w:rsidRDefault="00000000" w:rsidRPr="00000000" w14:paraId="000001FB">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1FC">
            <w:pPr>
              <w:jc w:val="center"/>
              <w:rPr/>
            </w:pPr>
            <w:r w:rsidDel="00000000" w:rsidR="00000000" w:rsidRPr="00000000">
              <w:rPr>
                <w:rtl w:val="0"/>
              </w:rPr>
              <w:t xml:space="preserve">-0,50</w:t>
            </w:r>
          </w:p>
        </w:tc>
        <w:tc>
          <w:tcPr>
            <w:tcMar>
              <w:left w:w="0.0" w:type="dxa"/>
              <w:right w:w="0.0" w:type="dxa"/>
            </w:tcMar>
          </w:tcPr>
          <w:p w:rsidR="00000000" w:rsidDel="00000000" w:rsidP="00000000" w:rsidRDefault="00000000" w:rsidRPr="00000000" w14:paraId="000001FD">
            <w:pPr>
              <w:jc w:val="center"/>
              <w:rPr/>
            </w:pPr>
            <w:r w:rsidDel="00000000" w:rsidR="00000000" w:rsidRPr="00000000">
              <w:rPr>
                <w:rtl w:val="0"/>
              </w:rPr>
              <w:t xml:space="preserve">-2,10</w:t>
            </w:r>
          </w:p>
        </w:tc>
        <w:tc>
          <w:tcPr>
            <w:tcMar>
              <w:left w:w="0.0" w:type="dxa"/>
              <w:right w:w="0.0" w:type="dxa"/>
            </w:tcMar>
          </w:tcPr>
          <w:p w:rsidR="00000000" w:rsidDel="00000000" w:rsidP="00000000" w:rsidRDefault="00000000" w:rsidRPr="00000000" w14:paraId="000001FE">
            <w:pPr>
              <w:jc w:val="center"/>
              <w:rPr/>
            </w:pPr>
            <w:r w:rsidDel="00000000" w:rsidR="00000000" w:rsidRPr="00000000">
              <w:rPr>
                <w:rtl w:val="0"/>
              </w:rPr>
              <w:t xml:space="preserve">-1,12</w:t>
            </w:r>
          </w:p>
        </w:tc>
        <w:tc>
          <w:tcPr>
            <w:tcMar>
              <w:left w:w="0.0" w:type="dxa"/>
              <w:right w:w="0.0" w:type="dxa"/>
            </w:tcMar>
          </w:tcPr>
          <w:p w:rsidR="00000000" w:rsidDel="00000000" w:rsidP="00000000" w:rsidRDefault="00000000" w:rsidRPr="00000000" w14:paraId="000001FF">
            <w:pPr>
              <w:jc w:val="center"/>
              <w:rPr/>
            </w:pPr>
            <w:r w:rsidDel="00000000" w:rsidR="00000000" w:rsidRPr="00000000">
              <w:rPr>
                <w:rtl w:val="0"/>
              </w:rPr>
              <w:t xml:space="preserve">-1,76</w:t>
            </w:r>
          </w:p>
        </w:tc>
        <w:tc>
          <w:tcPr>
            <w:tcMar>
              <w:left w:w="0.0" w:type="dxa"/>
              <w:right w:w="0.0" w:type="dxa"/>
            </w:tcMar>
          </w:tcPr>
          <w:p w:rsidR="00000000" w:rsidDel="00000000" w:rsidP="00000000" w:rsidRDefault="00000000" w:rsidRPr="00000000" w14:paraId="00000200">
            <w:pPr>
              <w:jc w:val="center"/>
              <w:rPr/>
            </w:pPr>
            <w:r w:rsidDel="00000000" w:rsidR="00000000" w:rsidRPr="00000000">
              <w:rPr>
                <w:rtl w:val="0"/>
              </w:rPr>
              <w:t xml:space="preserve">-0,99</w:t>
            </w:r>
          </w:p>
        </w:tc>
        <w:tc>
          <w:tcPr>
            <w:tcMar>
              <w:left w:w="0.0" w:type="dxa"/>
              <w:right w:w="0.0" w:type="dxa"/>
            </w:tcMar>
          </w:tcPr>
          <w:p w:rsidR="00000000" w:rsidDel="00000000" w:rsidP="00000000" w:rsidRDefault="00000000" w:rsidRPr="00000000" w14:paraId="00000201">
            <w:pPr>
              <w:jc w:val="center"/>
              <w:rPr/>
            </w:pPr>
            <w:r w:rsidDel="00000000" w:rsidR="00000000" w:rsidRPr="00000000">
              <w:rPr>
                <w:rtl w:val="0"/>
              </w:rPr>
              <w:t xml:space="preserve">-2,94</w:t>
            </w:r>
          </w:p>
        </w:tc>
      </w:tr>
      <w:tr>
        <w:tc>
          <w:tcPr>
            <w:tcMar>
              <w:left w:w="0.0" w:type="dxa"/>
              <w:right w:w="0.0" w:type="dxa"/>
            </w:tcMar>
          </w:tcPr>
          <w:p w:rsidR="00000000" w:rsidDel="00000000" w:rsidP="00000000" w:rsidRDefault="00000000" w:rsidRPr="00000000" w14:paraId="00000202">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03">
            <w:pPr>
              <w:jc w:val="center"/>
              <w:rPr/>
            </w:pPr>
            <w:r w:rsidDel="00000000" w:rsidR="00000000" w:rsidRPr="00000000">
              <w:rPr>
                <w:rtl w:val="0"/>
              </w:rPr>
              <w:t xml:space="preserve">-0,7070</w:t>
            </w:r>
          </w:p>
        </w:tc>
        <w:tc>
          <w:tcPr>
            <w:tcMar>
              <w:left w:w="0.0" w:type="dxa"/>
              <w:right w:w="0.0" w:type="dxa"/>
            </w:tcMar>
          </w:tcPr>
          <w:p w:rsidR="00000000" w:rsidDel="00000000" w:rsidP="00000000" w:rsidRDefault="00000000" w:rsidRPr="00000000" w14:paraId="00000204">
            <w:pPr>
              <w:jc w:val="center"/>
              <w:rPr/>
            </w:pPr>
            <w:r w:rsidDel="00000000" w:rsidR="00000000" w:rsidRPr="00000000">
              <w:rPr>
                <w:rtl w:val="0"/>
              </w:rPr>
              <w:t xml:space="preserve">-2,3700</w:t>
            </w:r>
          </w:p>
        </w:tc>
        <w:tc>
          <w:tcPr>
            <w:tcMar>
              <w:left w:w="0.0" w:type="dxa"/>
              <w:right w:w="0.0" w:type="dxa"/>
            </w:tcMar>
          </w:tcPr>
          <w:p w:rsidR="00000000" w:rsidDel="00000000" w:rsidP="00000000" w:rsidRDefault="00000000" w:rsidRPr="00000000" w14:paraId="00000205">
            <w:pPr>
              <w:jc w:val="center"/>
              <w:rPr/>
            </w:pPr>
            <w:r w:rsidDel="00000000" w:rsidR="00000000" w:rsidRPr="00000000">
              <w:rPr>
                <w:rtl w:val="0"/>
              </w:rPr>
              <w:t xml:space="preserve">-2,6010</w:t>
            </w:r>
          </w:p>
        </w:tc>
        <w:tc>
          <w:tcPr>
            <w:tcMar>
              <w:left w:w="0.0" w:type="dxa"/>
              <w:right w:w="0.0" w:type="dxa"/>
            </w:tcMar>
          </w:tcPr>
          <w:p w:rsidR="00000000" w:rsidDel="00000000" w:rsidP="00000000" w:rsidRDefault="00000000" w:rsidRPr="00000000" w14:paraId="00000206">
            <w:pPr>
              <w:jc w:val="center"/>
              <w:rPr/>
            </w:pPr>
            <w:r w:rsidDel="00000000" w:rsidR="00000000" w:rsidRPr="00000000">
              <w:rPr>
                <w:rtl w:val="0"/>
              </w:rPr>
              <w:t xml:space="preserve">-3,1680</w:t>
            </w:r>
          </w:p>
        </w:tc>
        <w:tc>
          <w:tcPr>
            <w:tcMar>
              <w:left w:w="0.0" w:type="dxa"/>
              <w:right w:w="0.0" w:type="dxa"/>
            </w:tcMar>
          </w:tcPr>
          <w:p w:rsidR="00000000" w:rsidDel="00000000" w:rsidP="00000000" w:rsidRDefault="00000000" w:rsidRPr="00000000" w14:paraId="00000207">
            <w:pPr>
              <w:jc w:val="center"/>
              <w:rPr/>
            </w:pPr>
            <w:r w:rsidDel="00000000" w:rsidR="00000000" w:rsidRPr="00000000">
              <w:rPr>
                <w:rtl w:val="0"/>
              </w:rPr>
              <w:t xml:space="preserve">-1,6500</w:t>
            </w:r>
          </w:p>
        </w:tc>
        <w:tc>
          <w:tcPr>
            <w:tcMar>
              <w:left w:w="0.0" w:type="dxa"/>
              <w:right w:w="0.0" w:type="dxa"/>
            </w:tcMar>
          </w:tcPr>
          <w:p w:rsidR="00000000" w:rsidDel="00000000" w:rsidP="00000000" w:rsidRDefault="00000000" w:rsidRPr="00000000" w14:paraId="00000208">
            <w:pPr>
              <w:jc w:val="center"/>
              <w:rPr/>
            </w:pPr>
            <w:r w:rsidDel="00000000" w:rsidR="00000000" w:rsidRPr="00000000">
              <w:rPr>
                <w:rtl w:val="0"/>
              </w:rPr>
              <w:t xml:space="preserve">-5,4940</w:t>
            </w:r>
          </w:p>
        </w:tc>
      </w:tr>
      <w:tr>
        <w:tc>
          <w:tcPr>
            <w:tcMar>
              <w:left w:w="0.0" w:type="dxa"/>
              <w:right w:w="0.0" w:type="dxa"/>
            </w:tcMar>
          </w:tcPr>
          <w:p w:rsidR="00000000" w:rsidDel="00000000" w:rsidP="00000000" w:rsidRDefault="00000000" w:rsidRPr="00000000" w14:paraId="00000209">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0A">
            <w:pPr>
              <w:jc w:val="center"/>
              <w:rPr/>
            </w:pPr>
            <w:r w:rsidDel="00000000" w:rsidR="00000000" w:rsidRPr="00000000">
              <w:rPr>
                <w:rtl w:val="0"/>
              </w:rPr>
              <w:t xml:space="preserve">0,5185</w:t>
            </w:r>
          </w:p>
        </w:tc>
        <w:tc>
          <w:tcPr>
            <w:tcMar>
              <w:left w:w="0.0" w:type="dxa"/>
              <w:right w:w="0.0" w:type="dxa"/>
            </w:tcMar>
          </w:tcPr>
          <w:p w:rsidR="00000000" w:rsidDel="00000000" w:rsidP="00000000" w:rsidRDefault="00000000" w:rsidRPr="00000000" w14:paraId="0000020B">
            <w:pPr>
              <w:jc w:val="center"/>
              <w:rPr/>
            </w:pPr>
            <w:r w:rsidDel="00000000" w:rsidR="00000000" w:rsidRPr="00000000">
              <w:rPr>
                <w:rtl w:val="0"/>
              </w:rPr>
              <w:t xml:space="preserve">0,0768</w:t>
            </w:r>
          </w:p>
        </w:tc>
        <w:tc>
          <w:tcPr>
            <w:tcMar>
              <w:left w:w="0.0" w:type="dxa"/>
              <w:right w:w="0.0" w:type="dxa"/>
            </w:tcMar>
          </w:tcPr>
          <w:p w:rsidR="00000000" w:rsidDel="00000000" w:rsidP="00000000" w:rsidRDefault="00000000" w:rsidRPr="00000000" w14:paraId="0000020C">
            <w:pPr>
              <w:jc w:val="center"/>
              <w:rPr/>
            </w:pPr>
            <w:r w:rsidDel="00000000" w:rsidR="00000000" w:rsidRPr="00000000">
              <w:rPr>
                <w:rtl w:val="0"/>
              </w:rPr>
              <w:t xml:space="preserve">0,0600</w:t>
            </w:r>
          </w:p>
        </w:tc>
        <w:tc>
          <w:tcPr>
            <w:tcMar>
              <w:left w:w="0.0" w:type="dxa"/>
              <w:right w:w="0.0" w:type="dxa"/>
            </w:tcMar>
          </w:tcPr>
          <w:p w:rsidR="00000000" w:rsidDel="00000000" w:rsidP="00000000" w:rsidRDefault="00000000" w:rsidRPr="00000000" w14:paraId="0000020D">
            <w:pPr>
              <w:jc w:val="center"/>
              <w:rPr/>
            </w:pPr>
            <w:r w:rsidDel="00000000" w:rsidR="00000000" w:rsidRPr="00000000">
              <w:rPr>
                <w:rtl w:val="0"/>
              </w:rPr>
              <w:t xml:space="preserve">0,0339</w:t>
            </w:r>
          </w:p>
        </w:tc>
        <w:tc>
          <w:tcPr>
            <w:tcMar>
              <w:left w:w="0.0" w:type="dxa"/>
              <w:right w:w="0.0" w:type="dxa"/>
            </w:tcMar>
          </w:tcPr>
          <w:p w:rsidR="00000000" w:rsidDel="00000000" w:rsidP="00000000" w:rsidRDefault="00000000" w:rsidRPr="00000000" w14:paraId="0000020E">
            <w:pPr>
              <w:jc w:val="center"/>
              <w:rPr/>
            </w:pPr>
            <w:r w:rsidDel="00000000" w:rsidR="00000000" w:rsidRPr="00000000">
              <w:rPr>
                <w:rtl w:val="0"/>
              </w:rPr>
              <w:t xml:space="preserve">0,1742</w:t>
            </w:r>
          </w:p>
        </w:tc>
        <w:tc>
          <w:tcPr>
            <w:tcMar>
              <w:left w:w="0.0" w:type="dxa"/>
              <w:right w:w="0.0" w:type="dxa"/>
            </w:tcMar>
          </w:tcPr>
          <w:p w:rsidR="00000000" w:rsidDel="00000000" w:rsidP="00000000" w:rsidRDefault="00000000" w:rsidRPr="00000000" w14:paraId="0000020F">
            <w:pPr>
              <w:jc w:val="center"/>
              <w:rPr/>
            </w:pPr>
            <w:r w:rsidDel="00000000" w:rsidR="00000000" w:rsidRPr="00000000">
              <w:rPr>
                <w:rtl w:val="0"/>
              </w:rPr>
              <w:t xml:space="preserve">0,0053</w:t>
            </w:r>
          </w:p>
        </w:tc>
      </w:tr>
      <w:tr>
        <w:tc>
          <w:tcPr>
            <w:tcMar>
              <w:left w:w="0.0" w:type="dxa"/>
              <w:right w:w="0.0" w:type="dxa"/>
            </w:tcMar>
          </w:tcPr>
          <w:p w:rsidR="00000000" w:rsidDel="00000000" w:rsidP="00000000" w:rsidRDefault="00000000" w:rsidRPr="00000000" w14:paraId="00000210">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tcPr>
          <w:p w:rsidR="00000000" w:rsidDel="00000000" w:rsidP="00000000" w:rsidRDefault="00000000" w:rsidRPr="00000000" w14:paraId="00000211">
            <w:pPr>
              <w:jc w:val="center"/>
              <w:rPr/>
            </w:pPr>
            <w:r w:rsidDel="00000000" w:rsidR="00000000" w:rsidRPr="00000000">
              <w:rPr>
                <w:rtl w:val="0"/>
              </w:rPr>
              <w:t xml:space="preserve">1,2710</w:t>
            </w:r>
          </w:p>
        </w:tc>
        <w:tc>
          <w:tcPr>
            <w:gridSpan w:val="2"/>
            <w:tcMar>
              <w:left w:w="0.0" w:type="dxa"/>
              <w:right w:w="0.0" w:type="dxa"/>
            </w:tcMar>
          </w:tcPr>
          <w:p w:rsidR="00000000" w:rsidDel="00000000" w:rsidP="00000000" w:rsidRDefault="00000000" w:rsidRPr="00000000" w14:paraId="00000213">
            <w:pPr>
              <w:jc w:val="center"/>
              <w:rPr/>
            </w:pPr>
            <w:r w:rsidDel="00000000" w:rsidR="00000000" w:rsidRPr="00000000">
              <w:rPr>
                <w:rtl w:val="0"/>
              </w:rPr>
              <w:t xml:space="preserve">1,3690</w:t>
            </w:r>
          </w:p>
        </w:tc>
        <w:tc>
          <w:tcPr>
            <w:gridSpan w:val="2"/>
            <w:tcMar>
              <w:left w:w="0.0" w:type="dxa"/>
              <w:right w:w="0.0" w:type="dxa"/>
            </w:tcMar>
          </w:tcPr>
          <w:p w:rsidR="00000000" w:rsidDel="00000000" w:rsidP="00000000" w:rsidRDefault="00000000" w:rsidRPr="00000000" w14:paraId="00000215">
            <w:pPr>
              <w:jc w:val="center"/>
              <w:rPr/>
            </w:pPr>
            <w:r w:rsidDel="00000000" w:rsidR="00000000" w:rsidRPr="00000000">
              <w:rPr>
                <w:rtl w:val="0"/>
              </w:rPr>
              <w:t xml:space="preserve">2,7850</w:t>
            </w:r>
          </w:p>
        </w:tc>
      </w:tr>
      <w:tr>
        <w:tc>
          <w:tcPr>
            <w:tcBorders>
              <w:bottom w:color="000000" w:space="0" w:sz="4" w:val="single"/>
            </w:tcBorders>
            <w:tcMar>
              <w:left w:w="0.0" w:type="dxa"/>
              <w:right w:w="0.0" w:type="dxa"/>
            </w:tcMar>
          </w:tcPr>
          <w:p w:rsidR="00000000" w:rsidDel="00000000" w:rsidP="00000000" w:rsidRDefault="00000000" w:rsidRPr="00000000" w14:paraId="00000217">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tcPr>
          <w:p w:rsidR="00000000" w:rsidDel="00000000" w:rsidP="00000000" w:rsidRDefault="00000000" w:rsidRPr="00000000" w14:paraId="00000218">
            <w:pPr>
              <w:jc w:val="center"/>
              <w:rPr/>
            </w:pPr>
            <w:r w:rsidDel="00000000" w:rsidR="00000000" w:rsidRPr="00000000">
              <w:rPr>
                <w:rtl w:val="0"/>
              </w:rPr>
              <w:t xml:space="preserve">0,2727</w:t>
            </w:r>
          </w:p>
        </w:tc>
        <w:tc>
          <w:tcPr>
            <w:gridSpan w:val="2"/>
            <w:tcBorders>
              <w:bottom w:color="000000" w:space="0" w:sz="4" w:val="single"/>
            </w:tcBorders>
            <w:tcMar>
              <w:left w:w="0.0" w:type="dxa"/>
              <w:right w:w="0.0" w:type="dxa"/>
            </w:tcMar>
          </w:tcPr>
          <w:p w:rsidR="00000000" w:rsidDel="00000000" w:rsidP="00000000" w:rsidRDefault="00000000" w:rsidRPr="00000000" w14:paraId="0000021A">
            <w:pPr>
              <w:jc w:val="center"/>
              <w:rPr/>
            </w:pPr>
            <w:r w:rsidDel="00000000" w:rsidR="00000000" w:rsidRPr="00000000">
              <w:rPr>
                <w:rtl w:val="0"/>
              </w:rPr>
              <w:t xml:space="preserve">0,2429</w:t>
            </w:r>
          </w:p>
        </w:tc>
        <w:tc>
          <w:tcPr>
            <w:gridSpan w:val="2"/>
            <w:tcBorders>
              <w:bottom w:color="000000" w:space="0" w:sz="4" w:val="single"/>
            </w:tcBorders>
            <w:tcMar>
              <w:left w:w="0.0" w:type="dxa"/>
              <w:right w:w="0.0" w:type="dxa"/>
            </w:tcMar>
          </w:tcPr>
          <w:p w:rsidR="00000000" w:rsidDel="00000000" w:rsidP="00000000" w:rsidRDefault="00000000" w:rsidRPr="00000000" w14:paraId="0000021C">
            <w:pPr>
              <w:jc w:val="center"/>
              <w:rPr/>
            </w:pPr>
            <w:r w:rsidDel="00000000" w:rsidR="00000000" w:rsidRPr="00000000">
              <w:rPr>
                <w:rtl w:val="0"/>
              </w:rPr>
              <w:t xml:space="preserve">0,0496</w:t>
            </w:r>
          </w:p>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br w:type="page"/>
      </w:r>
      <w:r w:rsidDel="00000000" w:rsidR="00000000" w:rsidRPr="00000000">
        <w:rPr>
          <w:rtl w:val="0"/>
        </w:rPr>
      </w:r>
    </w:p>
    <w:tbl>
      <w:tblPr>
        <w:tblStyle w:val="Table10"/>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414"/>
        <w:gridCol w:w="1267"/>
        <w:gridCol w:w="1269"/>
        <w:gridCol w:w="1269"/>
        <w:gridCol w:w="1269"/>
        <w:gridCol w:w="1269"/>
        <w:gridCol w:w="1269"/>
        <w:tblGridChange w:id="0">
          <w:tblGrid>
            <w:gridCol w:w="1414"/>
            <w:gridCol w:w="1267"/>
            <w:gridCol w:w="1269"/>
            <w:gridCol w:w="1269"/>
            <w:gridCol w:w="1269"/>
            <w:gridCol w:w="1269"/>
            <w:gridCol w:w="1269"/>
          </w:tblGrid>
        </w:tblGridChange>
      </w:tblGrid>
      <w:tr>
        <w:tc>
          <w:tcPr>
            <w:gridSpan w:val="7"/>
            <w:tcBorders>
              <w:bottom w:color="000000" w:space="0" w:sz="4" w:val="single"/>
            </w:tcBorders>
            <w:tcMar>
              <w:left w:w="0.0" w:type="dxa"/>
              <w:right w:w="0.0" w:type="dxa"/>
            </w:tcMar>
          </w:tcPr>
          <w:p w:rsidR="00000000" w:rsidDel="00000000" w:rsidP="00000000" w:rsidRDefault="00000000" w:rsidRPr="00000000" w14:paraId="00000220">
            <w:pPr>
              <w:spacing w:line="480" w:lineRule="auto"/>
              <w:jc w:val="both"/>
              <w:rPr/>
            </w:pPr>
            <w:sdt>
              <w:sdtPr>
                <w:tag w:val="goog_rdk_146"/>
              </w:sdtPr>
              <w:sdtContent>
                <w:commentRangeStart w:id="18"/>
              </w:sdtContent>
            </w:sdt>
            <w:sdt>
              <w:sdtPr>
                <w:tag w:val="goog_rdk_147"/>
              </w:sdtPr>
              <w:sdtContent>
                <w:commentRangeStart w:id="19"/>
              </w:sdtContent>
            </w:sdt>
            <w:r w:rsidDel="00000000" w:rsidR="00000000" w:rsidRPr="00000000">
              <w:rPr>
                <w:rtl w:val="0"/>
              </w:rPr>
              <w:t xml:space="preserve">Table 6</w:t>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t xml:space="preserve">: Sand content in the total solids of five samples</w:t>
            </w:r>
            <w:sdt>
              <w:sdtPr>
                <w:tag w:val="goog_rdk_148"/>
              </w:sdtPr>
              <w:sdtContent>
                <w:ins w:author="Alessandro Samuel Rosa" w:id="51" w:date="2019-10-20T18:24:09Z">
                  <w:r w:rsidDel="00000000" w:rsidR="00000000" w:rsidRPr="00000000">
                    <w:rPr>
                      <w:rtl w:val="0"/>
                    </w:rPr>
                    <w:t xml:space="preserve"> </w:t>
                  </w:r>
                  <w:r w:rsidDel="00000000" w:rsidR="00000000" w:rsidRPr="00000000">
                    <w:rPr>
                      <w:rtl w:val="0"/>
                    </w:rPr>
                    <w:t xml:space="preserve">(S1, S2, …, S5)</w:t>
                  </w:r>
                </w:ins>
              </w:sdtContent>
            </w:sdt>
            <w:r w:rsidDel="00000000" w:rsidR="00000000" w:rsidRPr="00000000">
              <w:rPr>
                <w:rtl w:val="0"/>
              </w:rPr>
              <w:t xml:space="preserve"> obtained using the prototype sample splitter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sdt>
        <w:sdtPr>
          <w:tag w:val="goog_rdk_150"/>
        </w:sdtPr>
        <w:sdtContent>
          <w:tr>
            <w:trPr>
              <w:trHeight w:val="240" w:hRule="atLeast"/>
              <w:ins w:author="Alessandro Samuel Rosa" w:id="52" w:date="2019-10-20T18:14:40Z"/>
            </w:trPr>
            <w:tc>
              <w:tcPr>
                <w:vMerge w:val="restart"/>
                <w:tcBorders>
                  <w:top w:color="000000" w:space="0" w:sz="4" w:val="single"/>
                  <w:bottom w:color="000000" w:space="0" w:sz="4" w:val="single"/>
                </w:tcBorders>
                <w:tcMar>
                  <w:left w:w="0.0" w:type="dxa"/>
                  <w:right w:w="0.0" w:type="dxa"/>
                </w:tcMar>
                <w:vAlign w:val="center"/>
              </w:tcPr>
              <w:sdt>
                <w:sdtPr>
                  <w:tag w:val="goog_rdk_152"/>
                </w:sdtPr>
                <w:sdtContent>
                  <w:p w:rsidR="00000000" w:rsidDel="00000000" w:rsidP="00000000" w:rsidRDefault="00000000" w:rsidRPr="00000000" w14:paraId="00000227">
                    <w:pPr>
                      <w:rPr>
                        <w:ins w:author="Alessandro Samuel Rosa" w:id="52" w:date="2019-10-20T18:14:40Z"/>
                      </w:rPr>
                    </w:pPr>
                    <w:sdt>
                      <w:sdtPr>
                        <w:tag w:val="goog_rdk_151"/>
                      </w:sdtPr>
                      <w:sdtContent>
                        <w:ins w:author="Alessandro Samuel Rosa" w:id="52" w:date="2019-10-20T18:14:40Z">
                          <w:r w:rsidDel="00000000" w:rsidR="00000000" w:rsidRPr="00000000">
                            <w:rPr>
                              <w:rtl w:val="0"/>
                            </w:rPr>
                            <w:t xml:space="preserve">Data and statistics</w:t>
                          </w:r>
                        </w:ins>
                      </w:sdtContent>
                    </w:sdt>
                  </w:p>
                </w:sdtContent>
              </w:sdt>
            </w:tc>
            <w:tc>
              <w:tcPr>
                <w:gridSpan w:val="6"/>
                <w:tcBorders>
                  <w:top w:color="000000" w:space="0" w:sz="4" w:val="single"/>
                  <w:bottom w:color="000000" w:space="0" w:sz="4" w:val="single"/>
                </w:tcBorders>
                <w:tcMar>
                  <w:left w:w="0.0" w:type="dxa"/>
                  <w:right w:w="0.0" w:type="dxa"/>
                </w:tcMar>
                <w:vAlign w:val="center"/>
              </w:tcPr>
              <w:sdt>
                <w:sdtPr>
                  <w:tag w:val="goog_rdk_154"/>
                </w:sdtPr>
                <w:sdtContent>
                  <w:p w:rsidR="00000000" w:rsidDel="00000000" w:rsidP="00000000" w:rsidRDefault="00000000" w:rsidRPr="00000000" w14:paraId="00000228">
                    <w:pPr>
                      <w:jc w:val="center"/>
                      <w:rPr>
                        <w:ins w:author="Alessandro Samuel Rosa" w:id="52" w:date="2019-10-20T18:14:40Z"/>
                      </w:rPr>
                    </w:pPr>
                    <w:sdt>
                      <w:sdtPr>
                        <w:tag w:val="goog_rdk_153"/>
                      </w:sdtPr>
                      <w:sdtContent>
                        <w:ins w:author="Alessandro Samuel Rosa" w:id="52" w:date="2019-10-20T18:14:40Z">
                          <w:r w:rsidDel="00000000" w:rsidR="00000000" w:rsidRPr="00000000">
                            <w:rPr>
                              <w:rtl w:val="0"/>
                            </w:rPr>
                            <w:t xml:space="preserve">Concentration of total solids and splitter outlet</w:t>
                          </w:r>
                          <w:r w:rsidDel="00000000" w:rsidR="00000000" w:rsidRPr="00000000">
                            <w:rPr>
                              <w:rtl w:val="0"/>
                            </w:rPr>
                          </w:r>
                        </w:ins>
                      </w:sdtContent>
                    </w:sdt>
                  </w:p>
                </w:sdtContent>
              </w:sdt>
            </w:tc>
          </w:tr>
        </w:sdtContent>
      </w:sdt>
      <w:sdt>
        <w:sdtPr>
          <w:tag w:val="goog_rdk_165"/>
        </w:sdtPr>
        <w:sdtContent>
          <w:tr>
            <w:trPr>
              <w:trHeight w:val="240" w:hRule="atLeast"/>
              <w:trPrChange w:author="Alessandro Samuel Rosa" w:id="53" w:date="2019-10-20T18:14:40Z">
                <w:trPr/>
              </w:trPrChange>
            </w:trPr>
            <w:sdt>
              <w:sdtPr>
                <w:tag w:val="goog_rdk_166"/>
              </w:sdtPr>
              <w:sdtContent>
                <w:tc>
                  <w:tcPr>
                    <w:vMerge w:val="continue"/>
                    <w:tcBorders>
                      <w:top w:color="000000" w:space="0" w:sz="4" w:val="single"/>
                      <w:bottom w:color="000000" w:space="0" w:sz="4" w:val="single"/>
                    </w:tcBorders>
                    <w:tcMar>
                      <w:left w:w="0.0" w:type="dxa"/>
                      <w:right w:w="0.0" w:type="dxa"/>
                    </w:tcMar>
                    <w:vAlign w:val="center"/>
                    <w:tcPrChange w:author="Alessandro Samuel Rosa" w:id="53" w:date="2019-10-20T18:14:40Z">
                      <w:tcPr>
                        <w:tcBorders>
                          <w:top w:color="000000" w:space="0" w:sz="4" w:val="single"/>
                          <w:bottom w:color="000000" w:space="0" w:sz="4" w:val="single"/>
                        </w:tcBorders>
                        <w:tcMar>
                          <w:left w:w="0.0" w:type="dxa"/>
                          <w:right w:w="0.0" w:type="dxa"/>
                        </w:tcMar>
                        <w:vAlign w:val="center"/>
                      </w:tcPr>
                    </w:tcPrChange>
                  </w:tcPr>
                  <w:sdt>
                    <w:sdtPr>
                      <w:tag w:val="goog_rdk_167"/>
                    </w:sdtPr>
                    <w:sdtContent>
                      <w:p w:rsidR="00000000" w:rsidDel="00000000" w:rsidP="00000000" w:rsidRDefault="00000000" w:rsidRPr="00000000" w14:paraId="0000022E">
                        <w:pPr>
                          <w:spacing w:after="0" w:before="0" w:line="240" w:lineRule="auto"/>
                          <w:ind w:left="0" w:firstLine="0"/>
                          <w:rPr/>
                          <w:pPrChange w:author="Alessandro Samuel Rosa" w:id="0" w:date="2019-10-20T18:14:35Z">
                            <w:pPr>
                              <w:jc w:val="center"/>
                            </w:pPr>
                          </w:pPrChange>
                        </w:pPr>
                        <w:r w:rsidDel="00000000" w:rsidR="00000000" w:rsidRPr="00000000">
                          <w:rPr>
                            <w:rtl w:val="0"/>
                          </w:rPr>
                        </w:r>
                      </w:p>
                    </w:sdtContent>
                  </w:sdt>
                </w:tc>
              </w:sdtContent>
            </w:sdt>
            <w:tc>
              <w:tcPr>
                <w:tcBorders>
                  <w:top w:color="000000" w:space="0" w:sz="4" w:val="single"/>
                  <w:bottom w:color="000000" w:space="0" w:sz="4" w:val="single"/>
                </w:tcBorders>
                <w:tcMar>
                  <w:left w:w="0.0" w:type="dxa"/>
                  <w:right w:w="0.0" w:type="dxa"/>
                </w:tcMar>
                <w:vAlign w:val="center"/>
                <w:tcPrChange w:author="Alessandro Samuel Rosa" w:id="53" w:date="2019-10-20T18:14:40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22F">
                <w:pPr>
                  <w:jc w:val="center"/>
                  <w:rPr/>
                </w:pPr>
                <w:r w:rsidDel="00000000" w:rsidR="00000000" w:rsidRPr="00000000">
                  <w:rPr>
                    <w:rtl w:val="0"/>
                  </w:rPr>
                  <w:t xml:space="preserve">2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Change w:author="Alessandro Samuel Rosa" w:id="53" w:date="2019-10-20T18:14:40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230">
                <w:pPr>
                  <w:jc w:val="center"/>
                  <w:rPr/>
                </w:pPr>
                <w:r w:rsidDel="00000000" w:rsidR="00000000" w:rsidRPr="00000000">
                  <w:rPr>
                    <w:rtl w:val="0"/>
                  </w:rPr>
                  <w:t xml:space="preserve">2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vAlign w:val="center"/>
                <w:tcPrChange w:author="Alessandro Samuel Rosa" w:id="53" w:date="2019-10-20T18:14:40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231">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Change w:author="Alessandro Samuel Rosa" w:id="53" w:date="2019-10-20T18:14:40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232">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vAlign w:val="center"/>
                <w:tcPrChange w:author="Alessandro Samuel Rosa" w:id="53" w:date="2019-10-20T18:14:40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233">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Change w:author="Alessandro Samuel Rosa" w:id="53" w:date="2019-10-20T18:14:40Z">
                  <w:tcPr>
                    <w:tcBorders>
                      <w:top w:color="000000" w:space="0" w:sz="4" w:val="single"/>
                      <w:bottom w:color="000000" w:space="0" w:sz="4" w:val="single"/>
                    </w:tcBorders>
                    <w:tcMar>
                      <w:left w:w="0.0" w:type="dxa"/>
                      <w:right w:w="0.0" w:type="dxa"/>
                    </w:tcMar>
                    <w:vAlign w:val="center"/>
                  </w:tcPr>
                </w:tcPrChange>
              </w:tcPr>
              <w:p w:rsidR="00000000" w:rsidDel="00000000" w:rsidP="00000000" w:rsidRDefault="00000000" w:rsidRPr="00000000" w14:paraId="00000234">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B</w:t>
                </w:r>
              </w:p>
            </w:tc>
          </w:tr>
        </w:sdtContent>
      </w:sdt>
      <w:tr>
        <w:tc>
          <w:tcPr>
            <w:tcBorders>
              <w:top w:color="000000" w:space="0" w:sz="4" w:val="single"/>
            </w:tcBorders>
            <w:tcMar>
              <w:left w:w="0.0" w:type="dxa"/>
              <w:right w:w="0.0" w:type="dxa"/>
            </w:tcMar>
            <w:vAlign w:val="center"/>
          </w:tcPr>
          <w:p w:rsidR="00000000" w:rsidDel="00000000" w:rsidP="00000000" w:rsidRDefault="00000000" w:rsidRPr="00000000" w14:paraId="00000235">
            <w:pPr>
              <w:rPr/>
            </w:pPr>
            <w:sdt>
              <w:sdtPr>
                <w:tag w:val="goog_rdk_169"/>
              </w:sdtPr>
              <w:sdtContent>
                <w:ins w:author="Alessandro Samuel Rosa" w:id="55" w:date="2019-10-20T18:15:58Z">
                  <w:r w:rsidDel="00000000" w:rsidR="00000000" w:rsidRPr="00000000">
                    <w:rPr>
                      <w:rtl w:val="0"/>
                    </w:rPr>
                    <w:t xml:space="preserve">S</w:t>
                  </w:r>
                </w:ins>
              </w:sdtContent>
            </w:sdt>
            <w:r w:rsidDel="00000000" w:rsidR="00000000" w:rsidRPr="00000000">
              <w:rPr>
                <w:rtl w:val="0"/>
              </w:rPr>
              <w:t xml:space="preserve">1</w:t>
            </w:r>
            <w:sdt>
              <w:sdtPr>
                <w:tag w:val="goog_rdk_170"/>
              </w:sdtPr>
              <w:sdtContent>
                <w:ins w:author="Alessandro Samuel Rosa" w:id="56" w:date="2019-10-20T18:24:31Z">
                  <w:r w:rsidDel="00000000" w:rsidR="00000000" w:rsidRPr="00000000">
                    <w:rPr>
                      <w:rtl w:val="0"/>
                    </w:rPr>
                    <w:t xml:space="preserve"> (g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236">
            <w:pPr>
              <w:jc w:val="center"/>
              <w:rPr/>
            </w:pPr>
            <w:r w:rsidDel="00000000" w:rsidR="00000000" w:rsidRPr="00000000">
              <w:rPr>
                <w:rtl w:val="0"/>
              </w:rPr>
              <w:t xml:space="preserve">342</w:t>
            </w:r>
          </w:p>
        </w:tc>
        <w:tc>
          <w:tcPr>
            <w:tcBorders>
              <w:top w:color="000000" w:space="0" w:sz="4" w:val="single"/>
            </w:tcBorders>
            <w:tcMar>
              <w:left w:w="0.0" w:type="dxa"/>
              <w:right w:w="0.0" w:type="dxa"/>
            </w:tcMar>
            <w:vAlign w:val="center"/>
          </w:tcPr>
          <w:p w:rsidR="00000000" w:rsidDel="00000000" w:rsidP="00000000" w:rsidRDefault="00000000" w:rsidRPr="00000000" w14:paraId="00000237">
            <w:pPr>
              <w:jc w:val="center"/>
              <w:rPr/>
            </w:pPr>
            <w:r w:rsidDel="00000000" w:rsidR="00000000" w:rsidRPr="00000000">
              <w:rPr>
                <w:rtl w:val="0"/>
              </w:rPr>
              <w:t xml:space="preserve">299</w:t>
            </w:r>
          </w:p>
        </w:tc>
        <w:tc>
          <w:tcPr>
            <w:tcBorders>
              <w:top w:color="000000" w:space="0" w:sz="4" w:val="single"/>
            </w:tcBorders>
            <w:tcMar>
              <w:left w:w="0.0" w:type="dxa"/>
              <w:right w:w="0.0" w:type="dxa"/>
            </w:tcMar>
            <w:vAlign w:val="center"/>
          </w:tcPr>
          <w:p w:rsidR="00000000" w:rsidDel="00000000" w:rsidP="00000000" w:rsidRDefault="00000000" w:rsidRPr="00000000" w14:paraId="00000238">
            <w:pPr>
              <w:jc w:val="center"/>
              <w:rPr/>
            </w:pPr>
            <w:r w:rsidDel="00000000" w:rsidR="00000000" w:rsidRPr="00000000">
              <w:rPr>
                <w:rtl w:val="0"/>
              </w:rPr>
              <w:t xml:space="preserve">550</w:t>
            </w:r>
          </w:p>
        </w:tc>
        <w:tc>
          <w:tcPr>
            <w:tcBorders>
              <w:top w:color="000000" w:space="0" w:sz="4" w:val="single"/>
            </w:tcBorders>
            <w:tcMar>
              <w:left w:w="0.0" w:type="dxa"/>
              <w:right w:w="0.0" w:type="dxa"/>
            </w:tcMar>
            <w:vAlign w:val="center"/>
          </w:tcPr>
          <w:p w:rsidR="00000000" w:rsidDel="00000000" w:rsidP="00000000" w:rsidRDefault="00000000" w:rsidRPr="00000000" w14:paraId="00000239">
            <w:pPr>
              <w:jc w:val="center"/>
              <w:rPr/>
            </w:pPr>
            <w:r w:rsidDel="00000000" w:rsidR="00000000" w:rsidRPr="00000000">
              <w:rPr>
                <w:rtl w:val="0"/>
              </w:rPr>
              <w:t xml:space="preserve">515</w:t>
            </w:r>
          </w:p>
        </w:tc>
        <w:tc>
          <w:tcPr>
            <w:tcBorders>
              <w:top w:color="000000" w:space="0" w:sz="4" w:val="single"/>
            </w:tcBorders>
            <w:tcMar>
              <w:left w:w="0.0" w:type="dxa"/>
              <w:right w:w="0.0" w:type="dxa"/>
            </w:tcMar>
            <w:vAlign w:val="center"/>
          </w:tcPr>
          <w:p w:rsidR="00000000" w:rsidDel="00000000" w:rsidP="00000000" w:rsidRDefault="00000000" w:rsidRPr="00000000" w14:paraId="0000023A">
            <w:pPr>
              <w:jc w:val="center"/>
              <w:rPr/>
            </w:pPr>
            <w:r w:rsidDel="00000000" w:rsidR="00000000" w:rsidRPr="00000000">
              <w:rPr>
                <w:rtl w:val="0"/>
              </w:rPr>
              <w:t xml:space="preserve">523</w:t>
            </w:r>
          </w:p>
        </w:tc>
        <w:tc>
          <w:tcPr>
            <w:tcBorders>
              <w:top w:color="000000" w:space="0" w:sz="4" w:val="single"/>
            </w:tcBorders>
            <w:tcMar>
              <w:left w:w="0.0" w:type="dxa"/>
              <w:right w:w="0.0" w:type="dxa"/>
            </w:tcMar>
            <w:vAlign w:val="center"/>
          </w:tcPr>
          <w:p w:rsidR="00000000" w:rsidDel="00000000" w:rsidP="00000000" w:rsidRDefault="00000000" w:rsidRPr="00000000" w14:paraId="0000023B">
            <w:pPr>
              <w:jc w:val="center"/>
              <w:rPr/>
            </w:pPr>
            <w:r w:rsidDel="00000000" w:rsidR="00000000" w:rsidRPr="00000000">
              <w:rPr>
                <w:rtl w:val="0"/>
              </w:rPr>
              <w:t xml:space="preserve">580</w:t>
            </w:r>
          </w:p>
        </w:tc>
      </w:tr>
      <w:tr>
        <w:tc>
          <w:tcPr>
            <w:tcMar>
              <w:left w:w="0.0" w:type="dxa"/>
              <w:right w:w="0.0" w:type="dxa"/>
            </w:tcMar>
            <w:vAlign w:val="center"/>
          </w:tcPr>
          <w:p w:rsidR="00000000" w:rsidDel="00000000" w:rsidP="00000000" w:rsidRDefault="00000000" w:rsidRPr="00000000" w14:paraId="0000023C">
            <w:pPr>
              <w:rPr/>
            </w:pPr>
            <w:sdt>
              <w:sdtPr>
                <w:tag w:val="goog_rdk_172"/>
              </w:sdtPr>
              <w:sdtContent>
                <w:ins w:author="Alessandro Samuel Rosa" w:id="57" w:date="2019-10-20T18:16:01Z">
                  <w:r w:rsidDel="00000000" w:rsidR="00000000" w:rsidRPr="00000000">
                    <w:rPr>
                      <w:rtl w:val="0"/>
                    </w:rPr>
                    <w:t xml:space="preserve">S</w:t>
                  </w:r>
                </w:ins>
              </w:sdtContent>
            </w:sdt>
            <w:r w:rsidDel="00000000" w:rsidR="00000000" w:rsidRPr="00000000">
              <w:rPr>
                <w:rtl w:val="0"/>
              </w:rPr>
              <w:t xml:space="preserve">2</w:t>
            </w:r>
            <w:sdt>
              <w:sdtPr>
                <w:tag w:val="goog_rdk_173"/>
              </w:sdtPr>
              <w:sdtContent>
                <w:ins w:author="Alessandro Samuel Rosa" w:id="58" w:date="2019-10-20T18:24:30Z">
                  <w:r w:rsidDel="00000000" w:rsidR="00000000" w:rsidRPr="00000000">
                    <w:rPr>
                      <w:rtl w:val="0"/>
                    </w:rPr>
                    <w:t xml:space="preserve"> (g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vAlign w:val="center"/>
          </w:tcPr>
          <w:p w:rsidR="00000000" w:rsidDel="00000000" w:rsidP="00000000" w:rsidRDefault="00000000" w:rsidRPr="00000000" w14:paraId="0000023D">
            <w:pPr>
              <w:jc w:val="center"/>
              <w:rPr/>
            </w:pPr>
            <w:r w:rsidDel="00000000" w:rsidR="00000000" w:rsidRPr="00000000">
              <w:rPr>
                <w:rtl w:val="0"/>
              </w:rPr>
              <w:t xml:space="preserve">367</w:t>
            </w:r>
          </w:p>
        </w:tc>
        <w:tc>
          <w:tcPr>
            <w:tcMar>
              <w:left w:w="0.0" w:type="dxa"/>
              <w:right w:w="0.0" w:type="dxa"/>
            </w:tcMar>
            <w:vAlign w:val="center"/>
          </w:tcPr>
          <w:p w:rsidR="00000000" w:rsidDel="00000000" w:rsidP="00000000" w:rsidRDefault="00000000" w:rsidRPr="00000000" w14:paraId="0000023E">
            <w:pPr>
              <w:jc w:val="center"/>
              <w:rPr/>
            </w:pPr>
            <w:r w:rsidDel="00000000" w:rsidR="00000000" w:rsidRPr="00000000">
              <w:rPr>
                <w:rtl w:val="0"/>
              </w:rPr>
              <w:t xml:space="preserve">268</w:t>
            </w:r>
          </w:p>
        </w:tc>
        <w:tc>
          <w:tcPr>
            <w:tcMar>
              <w:left w:w="0.0" w:type="dxa"/>
              <w:right w:w="0.0" w:type="dxa"/>
            </w:tcMar>
            <w:vAlign w:val="center"/>
          </w:tcPr>
          <w:p w:rsidR="00000000" w:rsidDel="00000000" w:rsidP="00000000" w:rsidRDefault="00000000" w:rsidRPr="00000000" w14:paraId="0000023F">
            <w:pPr>
              <w:jc w:val="center"/>
              <w:rPr/>
            </w:pPr>
            <w:r w:rsidDel="00000000" w:rsidR="00000000" w:rsidRPr="00000000">
              <w:rPr>
                <w:rtl w:val="0"/>
              </w:rPr>
              <w:t xml:space="preserve">515</w:t>
            </w:r>
          </w:p>
        </w:tc>
        <w:tc>
          <w:tcPr>
            <w:tcMar>
              <w:left w:w="0.0" w:type="dxa"/>
              <w:right w:w="0.0" w:type="dxa"/>
            </w:tcMar>
            <w:vAlign w:val="center"/>
          </w:tcPr>
          <w:p w:rsidR="00000000" w:rsidDel="00000000" w:rsidP="00000000" w:rsidRDefault="00000000" w:rsidRPr="00000000" w14:paraId="00000240">
            <w:pPr>
              <w:jc w:val="center"/>
              <w:rPr/>
            </w:pPr>
            <w:r w:rsidDel="00000000" w:rsidR="00000000" w:rsidRPr="00000000">
              <w:rPr>
                <w:rtl w:val="0"/>
              </w:rPr>
              <w:t xml:space="preserve">575</w:t>
            </w:r>
          </w:p>
        </w:tc>
        <w:tc>
          <w:tcPr>
            <w:tcMar>
              <w:left w:w="0.0" w:type="dxa"/>
              <w:right w:w="0.0" w:type="dxa"/>
            </w:tcMar>
            <w:vAlign w:val="center"/>
          </w:tcPr>
          <w:p w:rsidR="00000000" w:rsidDel="00000000" w:rsidP="00000000" w:rsidRDefault="00000000" w:rsidRPr="00000000" w14:paraId="00000241">
            <w:pPr>
              <w:jc w:val="center"/>
              <w:rPr/>
            </w:pPr>
            <w:r w:rsidDel="00000000" w:rsidR="00000000" w:rsidRPr="00000000">
              <w:rPr>
                <w:rtl w:val="0"/>
              </w:rPr>
              <w:t xml:space="preserve">588</w:t>
            </w:r>
          </w:p>
        </w:tc>
        <w:tc>
          <w:tcPr>
            <w:tcMar>
              <w:left w:w="0.0" w:type="dxa"/>
              <w:right w:w="0.0" w:type="dxa"/>
            </w:tcMar>
            <w:vAlign w:val="center"/>
          </w:tcPr>
          <w:p w:rsidR="00000000" w:rsidDel="00000000" w:rsidP="00000000" w:rsidRDefault="00000000" w:rsidRPr="00000000" w14:paraId="00000242">
            <w:pPr>
              <w:jc w:val="center"/>
              <w:rPr/>
            </w:pPr>
            <w:r w:rsidDel="00000000" w:rsidR="00000000" w:rsidRPr="00000000">
              <w:rPr>
                <w:rtl w:val="0"/>
              </w:rPr>
              <w:t xml:space="preserve">592</w:t>
            </w:r>
          </w:p>
        </w:tc>
      </w:tr>
      <w:tr>
        <w:tc>
          <w:tcPr>
            <w:tcMar>
              <w:left w:w="0.0" w:type="dxa"/>
              <w:right w:w="0.0" w:type="dxa"/>
            </w:tcMar>
            <w:vAlign w:val="center"/>
          </w:tcPr>
          <w:p w:rsidR="00000000" w:rsidDel="00000000" w:rsidP="00000000" w:rsidRDefault="00000000" w:rsidRPr="00000000" w14:paraId="00000243">
            <w:pPr>
              <w:rPr/>
            </w:pPr>
            <w:sdt>
              <w:sdtPr>
                <w:tag w:val="goog_rdk_175"/>
              </w:sdtPr>
              <w:sdtContent>
                <w:ins w:author="Alessandro Samuel Rosa" w:id="59" w:date="2019-10-20T18:16:04Z">
                  <w:r w:rsidDel="00000000" w:rsidR="00000000" w:rsidRPr="00000000">
                    <w:rPr>
                      <w:rtl w:val="0"/>
                    </w:rPr>
                    <w:t xml:space="preserve">S</w:t>
                  </w:r>
                </w:ins>
              </w:sdtContent>
            </w:sdt>
            <w:r w:rsidDel="00000000" w:rsidR="00000000" w:rsidRPr="00000000">
              <w:rPr>
                <w:rtl w:val="0"/>
              </w:rPr>
              <w:t xml:space="preserve">3</w:t>
            </w:r>
            <w:sdt>
              <w:sdtPr>
                <w:tag w:val="goog_rdk_176"/>
              </w:sdtPr>
              <w:sdtContent>
                <w:ins w:author="Alessandro Samuel Rosa" w:id="60" w:date="2019-10-20T18:24:29Z">
                  <w:r w:rsidDel="00000000" w:rsidR="00000000" w:rsidRPr="00000000">
                    <w:rPr>
                      <w:rtl w:val="0"/>
                    </w:rPr>
                    <w:t xml:space="preserve"> (g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vAlign w:val="center"/>
          </w:tcPr>
          <w:p w:rsidR="00000000" w:rsidDel="00000000" w:rsidP="00000000" w:rsidRDefault="00000000" w:rsidRPr="00000000" w14:paraId="00000244">
            <w:pPr>
              <w:jc w:val="center"/>
              <w:rPr/>
            </w:pPr>
            <w:r w:rsidDel="00000000" w:rsidR="00000000" w:rsidRPr="00000000">
              <w:rPr>
                <w:rtl w:val="0"/>
              </w:rPr>
              <w:t xml:space="preserve">320</w:t>
            </w:r>
          </w:p>
        </w:tc>
        <w:tc>
          <w:tcPr>
            <w:tcMar>
              <w:left w:w="0.0" w:type="dxa"/>
              <w:right w:w="0.0" w:type="dxa"/>
            </w:tcMar>
            <w:vAlign w:val="center"/>
          </w:tcPr>
          <w:p w:rsidR="00000000" w:rsidDel="00000000" w:rsidP="00000000" w:rsidRDefault="00000000" w:rsidRPr="00000000" w14:paraId="00000245">
            <w:pPr>
              <w:jc w:val="center"/>
              <w:rPr/>
            </w:pPr>
            <w:r w:rsidDel="00000000" w:rsidR="00000000" w:rsidRPr="00000000">
              <w:rPr>
                <w:rtl w:val="0"/>
              </w:rPr>
              <w:t xml:space="preserve">327</w:t>
            </w:r>
          </w:p>
        </w:tc>
        <w:tc>
          <w:tcPr>
            <w:tcMar>
              <w:left w:w="0.0" w:type="dxa"/>
              <w:right w:w="0.0" w:type="dxa"/>
            </w:tcMar>
            <w:vAlign w:val="center"/>
          </w:tcPr>
          <w:p w:rsidR="00000000" w:rsidDel="00000000" w:rsidP="00000000" w:rsidRDefault="00000000" w:rsidRPr="00000000" w14:paraId="00000246">
            <w:pPr>
              <w:jc w:val="center"/>
              <w:rPr/>
            </w:pPr>
            <w:r w:rsidDel="00000000" w:rsidR="00000000" w:rsidRPr="00000000">
              <w:rPr>
                <w:rtl w:val="0"/>
              </w:rPr>
              <w:t xml:space="preserve">577</w:t>
            </w:r>
          </w:p>
        </w:tc>
        <w:tc>
          <w:tcPr>
            <w:tcMar>
              <w:left w:w="0.0" w:type="dxa"/>
              <w:right w:w="0.0" w:type="dxa"/>
            </w:tcMar>
            <w:vAlign w:val="center"/>
          </w:tcPr>
          <w:p w:rsidR="00000000" w:rsidDel="00000000" w:rsidP="00000000" w:rsidRDefault="00000000" w:rsidRPr="00000000" w14:paraId="00000247">
            <w:pPr>
              <w:jc w:val="center"/>
              <w:rPr/>
            </w:pPr>
            <w:r w:rsidDel="00000000" w:rsidR="00000000" w:rsidRPr="00000000">
              <w:rPr>
                <w:rtl w:val="0"/>
              </w:rPr>
              <w:t xml:space="preserve">534</w:t>
            </w:r>
          </w:p>
        </w:tc>
        <w:tc>
          <w:tcPr>
            <w:tcMar>
              <w:left w:w="0.0" w:type="dxa"/>
              <w:right w:w="0.0" w:type="dxa"/>
            </w:tcMar>
            <w:vAlign w:val="center"/>
          </w:tcPr>
          <w:p w:rsidR="00000000" w:rsidDel="00000000" w:rsidP="00000000" w:rsidRDefault="00000000" w:rsidRPr="00000000" w14:paraId="00000248">
            <w:pPr>
              <w:jc w:val="center"/>
              <w:rPr/>
            </w:pPr>
            <w:r w:rsidDel="00000000" w:rsidR="00000000" w:rsidRPr="00000000">
              <w:rPr>
                <w:rtl w:val="0"/>
              </w:rPr>
              <w:t xml:space="preserve">593</w:t>
            </w:r>
          </w:p>
        </w:tc>
        <w:tc>
          <w:tcPr>
            <w:tcMar>
              <w:left w:w="0.0" w:type="dxa"/>
              <w:right w:w="0.0" w:type="dxa"/>
            </w:tcMar>
            <w:vAlign w:val="center"/>
          </w:tcPr>
          <w:p w:rsidR="00000000" w:rsidDel="00000000" w:rsidP="00000000" w:rsidRDefault="00000000" w:rsidRPr="00000000" w14:paraId="00000249">
            <w:pPr>
              <w:jc w:val="center"/>
              <w:rPr/>
            </w:pPr>
            <w:r w:rsidDel="00000000" w:rsidR="00000000" w:rsidRPr="00000000">
              <w:rPr>
                <w:rtl w:val="0"/>
              </w:rPr>
              <w:t xml:space="preserve">579</w:t>
            </w:r>
          </w:p>
        </w:tc>
      </w:tr>
      <w:tr>
        <w:tc>
          <w:tcPr>
            <w:tcMar>
              <w:left w:w="0.0" w:type="dxa"/>
              <w:right w:w="0.0" w:type="dxa"/>
            </w:tcMar>
            <w:vAlign w:val="center"/>
          </w:tcPr>
          <w:p w:rsidR="00000000" w:rsidDel="00000000" w:rsidP="00000000" w:rsidRDefault="00000000" w:rsidRPr="00000000" w14:paraId="0000024A">
            <w:pPr>
              <w:rPr/>
            </w:pPr>
            <w:sdt>
              <w:sdtPr>
                <w:tag w:val="goog_rdk_178"/>
              </w:sdtPr>
              <w:sdtContent>
                <w:ins w:author="Alessandro Samuel Rosa" w:id="61" w:date="2019-10-20T18:16:05Z">
                  <w:r w:rsidDel="00000000" w:rsidR="00000000" w:rsidRPr="00000000">
                    <w:rPr>
                      <w:rtl w:val="0"/>
                    </w:rPr>
                    <w:t xml:space="preserve">S</w:t>
                  </w:r>
                </w:ins>
              </w:sdtContent>
            </w:sdt>
            <w:r w:rsidDel="00000000" w:rsidR="00000000" w:rsidRPr="00000000">
              <w:rPr>
                <w:rtl w:val="0"/>
              </w:rPr>
              <w:t xml:space="preserve">4</w:t>
            </w:r>
            <w:sdt>
              <w:sdtPr>
                <w:tag w:val="goog_rdk_179"/>
              </w:sdtPr>
              <w:sdtContent>
                <w:ins w:author="Alessandro Samuel Rosa" w:id="62" w:date="2019-10-20T18:24:28Z">
                  <w:r w:rsidDel="00000000" w:rsidR="00000000" w:rsidRPr="00000000">
                    <w:rPr>
                      <w:rtl w:val="0"/>
                    </w:rPr>
                    <w:t xml:space="preserve"> (g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vAlign w:val="center"/>
          </w:tcPr>
          <w:p w:rsidR="00000000" w:rsidDel="00000000" w:rsidP="00000000" w:rsidRDefault="00000000" w:rsidRPr="00000000" w14:paraId="0000024B">
            <w:pPr>
              <w:jc w:val="center"/>
              <w:rPr/>
            </w:pPr>
            <w:r w:rsidDel="00000000" w:rsidR="00000000" w:rsidRPr="00000000">
              <w:rPr>
                <w:rtl w:val="0"/>
              </w:rPr>
              <w:t xml:space="preserve">316</w:t>
            </w:r>
          </w:p>
        </w:tc>
        <w:tc>
          <w:tcPr>
            <w:tcMar>
              <w:left w:w="0.0" w:type="dxa"/>
              <w:right w:w="0.0" w:type="dxa"/>
            </w:tcMar>
            <w:vAlign w:val="center"/>
          </w:tcPr>
          <w:p w:rsidR="00000000" w:rsidDel="00000000" w:rsidP="00000000" w:rsidRDefault="00000000" w:rsidRPr="00000000" w14:paraId="0000024C">
            <w:pPr>
              <w:jc w:val="center"/>
              <w:rPr/>
            </w:pPr>
            <w:r w:rsidDel="00000000" w:rsidR="00000000" w:rsidRPr="00000000">
              <w:rPr>
                <w:rtl w:val="0"/>
              </w:rPr>
              <w:t xml:space="preserve">293</w:t>
            </w:r>
          </w:p>
        </w:tc>
        <w:tc>
          <w:tcPr>
            <w:tcMar>
              <w:left w:w="0.0" w:type="dxa"/>
              <w:right w:w="0.0" w:type="dxa"/>
            </w:tcMar>
            <w:vAlign w:val="center"/>
          </w:tcPr>
          <w:p w:rsidR="00000000" w:rsidDel="00000000" w:rsidP="00000000" w:rsidRDefault="00000000" w:rsidRPr="00000000" w14:paraId="0000024D">
            <w:pPr>
              <w:jc w:val="center"/>
              <w:rPr/>
            </w:pPr>
            <w:r w:rsidDel="00000000" w:rsidR="00000000" w:rsidRPr="00000000">
              <w:rPr>
                <w:rtl w:val="0"/>
              </w:rPr>
              <w:t xml:space="preserve">538</w:t>
            </w:r>
          </w:p>
        </w:tc>
        <w:tc>
          <w:tcPr>
            <w:tcMar>
              <w:left w:w="0.0" w:type="dxa"/>
              <w:right w:w="0.0" w:type="dxa"/>
            </w:tcMar>
            <w:vAlign w:val="center"/>
          </w:tcPr>
          <w:p w:rsidR="00000000" w:rsidDel="00000000" w:rsidP="00000000" w:rsidRDefault="00000000" w:rsidRPr="00000000" w14:paraId="0000024E">
            <w:pPr>
              <w:jc w:val="center"/>
              <w:rPr/>
            </w:pPr>
            <w:r w:rsidDel="00000000" w:rsidR="00000000" w:rsidRPr="00000000">
              <w:rPr>
                <w:rtl w:val="0"/>
              </w:rPr>
              <w:t xml:space="preserve">574</w:t>
            </w:r>
          </w:p>
        </w:tc>
        <w:tc>
          <w:tcPr>
            <w:tcMar>
              <w:left w:w="0.0" w:type="dxa"/>
              <w:right w:w="0.0" w:type="dxa"/>
            </w:tcMar>
            <w:vAlign w:val="center"/>
          </w:tcPr>
          <w:p w:rsidR="00000000" w:rsidDel="00000000" w:rsidP="00000000" w:rsidRDefault="00000000" w:rsidRPr="00000000" w14:paraId="0000024F">
            <w:pPr>
              <w:jc w:val="center"/>
              <w:rPr/>
            </w:pPr>
            <w:r w:rsidDel="00000000" w:rsidR="00000000" w:rsidRPr="00000000">
              <w:rPr>
                <w:rtl w:val="0"/>
              </w:rPr>
              <w:t xml:space="preserve">590</w:t>
            </w:r>
          </w:p>
        </w:tc>
        <w:tc>
          <w:tcPr>
            <w:tcMar>
              <w:left w:w="0.0" w:type="dxa"/>
              <w:right w:w="0.0" w:type="dxa"/>
            </w:tcMar>
            <w:vAlign w:val="center"/>
          </w:tcPr>
          <w:p w:rsidR="00000000" w:rsidDel="00000000" w:rsidP="00000000" w:rsidRDefault="00000000" w:rsidRPr="00000000" w14:paraId="00000250">
            <w:pPr>
              <w:jc w:val="center"/>
              <w:rPr/>
            </w:pPr>
            <w:r w:rsidDel="00000000" w:rsidR="00000000" w:rsidRPr="00000000">
              <w:rPr>
                <w:rtl w:val="0"/>
              </w:rPr>
              <w:t xml:space="preserve">606</w:t>
            </w:r>
          </w:p>
        </w:tc>
      </w:tr>
      <w:tr>
        <w:tc>
          <w:tcPr>
            <w:tcMar>
              <w:left w:w="0.0" w:type="dxa"/>
              <w:right w:w="0.0" w:type="dxa"/>
            </w:tcMar>
            <w:vAlign w:val="center"/>
          </w:tcPr>
          <w:p w:rsidR="00000000" w:rsidDel="00000000" w:rsidP="00000000" w:rsidRDefault="00000000" w:rsidRPr="00000000" w14:paraId="00000251">
            <w:pPr>
              <w:rPr/>
            </w:pPr>
            <w:sdt>
              <w:sdtPr>
                <w:tag w:val="goog_rdk_181"/>
              </w:sdtPr>
              <w:sdtContent>
                <w:ins w:author="Alessandro Samuel Rosa" w:id="63" w:date="2019-10-20T18:16:06Z">
                  <w:r w:rsidDel="00000000" w:rsidR="00000000" w:rsidRPr="00000000">
                    <w:rPr>
                      <w:rtl w:val="0"/>
                    </w:rPr>
                    <w:t xml:space="preserve">S</w:t>
                  </w:r>
                </w:ins>
              </w:sdtContent>
            </w:sdt>
            <w:r w:rsidDel="00000000" w:rsidR="00000000" w:rsidRPr="00000000">
              <w:rPr>
                <w:rtl w:val="0"/>
              </w:rPr>
              <w:t xml:space="preserve">5</w:t>
            </w:r>
            <w:sdt>
              <w:sdtPr>
                <w:tag w:val="goog_rdk_182"/>
              </w:sdtPr>
              <w:sdtContent>
                <w:ins w:author="Alessandro Samuel Rosa" w:id="64" w:date="2019-10-20T18:24:26Z">
                  <w:r w:rsidDel="00000000" w:rsidR="00000000" w:rsidRPr="00000000">
                    <w:rPr>
                      <w:rtl w:val="0"/>
                    </w:rPr>
                    <w:t xml:space="preserve"> (g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vAlign w:val="center"/>
          </w:tcPr>
          <w:p w:rsidR="00000000" w:rsidDel="00000000" w:rsidP="00000000" w:rsidRDefault="00000000" w:rsidRPr="00000000" w14:paraId="00000252">
            <w:pPr>
              <w:jc w:val="center"/>
              <w:rPr/>
            </w:pPr>
            <w:r w:rsidDel="00000000" w:rsidR="00000000" w:rsidRPr="00000000">
              <w:rPr>
                <w:rtl w:val="0"/>
              </w:rPr>
              <w:t xml:space="preserve">294</w:t>
            </w:r>
          </w:p>
        </w:tc>
        <w:tc>
          <w:tcPr>
            <w:tcMar>
              <w:left w:w="0.0" w:type="dxa"/>
              <w:right w:w="0.0" w:type="dxa"/>
            </w:tcMar>
            <w:vAlign w:val="center"/>
          </w:tcPr>
          <w:p w:rsidR="00000000" w:rsidDel="00000000" w:rsidP="00000000" w:rsidRDefault="00000000" w:rsidRPr="00000000" w14:paraId="00000253">
            <w:pPr>
              <w:jc w:val="center"/>
              <w:rPr/>
            </w:pPr>
            <w:r w:rsidDel="00000000" w:rsidR="00000000" w:rsidRPr="00000000">
              <w:rPr>
                <w:rtl w:val="0"/>
              </w:rPr>
              <w:t xml:space="preserve">311</w:t>
            </w:r>
          </w:p>
        </w:tc>
        <w:tc>
          <w:tcPr>
            <w:tcMar>
              <w:left w:w="0.0" w:type="dxa"/>
              <w:right w:w="0.0" w:type="dxa"/>
            </w:tcMar>
            <w:vAlign w:val="center"/>
          </w:tcPr>
          <w:p w:rsidR="00000000" w:rsidDel="00000000" w:rsidP="00000000" w:rsidRDefault="00000000" w:rsidRPr="00000000" w14:paraId="00000254">
            <w:pPr>
              <w:jc w:val="center"/>
              <w:rPr/>
            </w:pPr>
            <w:r w:rsidDel="00000000" w:rsidR="00000000" w:rsidRPr="00000000">
              <w:rPr>
                <w:rtl w:val="0"/>
              </w:rPr>
              <w:t xml:space="preserve">585</w:t>
            </w:r>
          </w:p>
        </w:tc>
        <w:tc>
          <w:tcPr>
            <w:tcMar>
              <w:left w:w="0.0" w:type="dxa"/>
              <w:right w:w="0.0" w:type="dxa"/>
            </w:tcMar>
            <w:vAlign w:val="center"/>
          </w:tcPr>
          <w:p w:rsidR="00000000" w:rsidDel="00000000" w:rsidP="00000000" w:rsidRDefault="00000000" w:rsidRPr="00000000" w14:paraId="00000255">
            <w:pPr>
              <w:jc w:val="center"/>
              <w:rPr/>
            </w:pPr>
            <w:r w:rsidDel="00000000" w:rsidR="00000000" w:rsidRPr="00000000">
              <w:rPr>
                <w:rtl w:val="0"/>
              </w:rPr>
              <w:t xml:space="preserve">525</w:t>
            </w:r>
          </w:p>
        </w:tc>
        <w:tc>
          <w:tcPr>
            <w:tcMar>
              <w:left w:w="0.0" w:type="dxa"/>
              <w:right w:w="0.0" w:type="dxa"/>
            </w:tcMar>
            <w:vAlign w:val="center"/>
          </w:tcPr>
          <w:p w:rsidR="00000000" w:rsidDel="00000000" w:rsidP="00000000" w:rsidRDefault="00000000" w:rsidRPr="00000000" w14:paraId="00000256">
            <w:pPr>
              <w:jc w:val="center"/>
              <w:rPr/>
            </w:pPr>
            <w:r w:rsidDel="00000000" w:rsidR="00000000" w:rsidRPr="00000000">
              <w:rPr>
                <w:rtl w:val="0"/>
              </w:rPr>
              <w:t xml:space="preserve">597</w:t>
            </w:r>
          </w:p>
        </w:tc>
        <w:tc>
          <w:tcPr>
            <w:tcMar>
              <w:left w:w="0.0" w:type="dxa"/>
              <w:right w:w="0.0" w:type="dxa"/>
            </w:tcMar>
            <w:vAlign w:val="center"/>
          </w:tcPr>
          <w:p w:rsidR="00000000" w:rsidDel="00000000" w:rsidP="00000000" w:rsidRDefault="00000000" w:rsidRPr="00000000" w14:paraId="00000257">
            <w:pPr>
              <w:jc w:val="center"/>
              <w:rPr/>
            </w:pPr>
            <w:r w:rsidDel="00000000" w:rsidR="00000000" w:rsidRPr="00000000">
              <w:rPr>
                <w:rtl w:val="0"/>
              </w:rPr>
              <w:t xml:space="preserve">576</w:t>
            </w:r>
          </w:p>
        </w:tc>
      </w:tr>
      <w:tr>
        <w:tc>
          <w:tcPr>
            <w:tcMar>
              <w:left w:w="0.0" w:type="dxa"/>
              <w:right w:w="0.0" w:type="dxa"/>
            </w:tcMar>
            <w:vAlign w:val="center"/>
          </w:tcPr>
          <w:p w:rsidR="00000000" w:rsidDel="00000000" w:rsidP="00000000" w:rsidRDefault="00000000" w:rsidRPr="00000000" w14:paraId="00000258">
            <w:pPr>
              <w:rPr/>
            </w:pPr>
            <w:r w:rsidDel="00000000" w:rsidR="00000000" w:rsidRPr="00000000">
              <w:rPr>
                <w:rtl w:val="0"/>
              </w:rPr>
              <w:t xml:space="preserve">Mean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59">
            <w:pPr>
              <w:jc w:val="center"/>
              <w:rPr/>
            </w:pPr>
            <w:r w:rsidDel="00000000" w:rsidR="00000000" w:rsidRPr="00000000">
              <w:rPr>
                <w:rtl w:val="0"/>
              </w:rPr>
              <w:t xml:space="preserve">327,57</w:t>
            </w:r>
          </w:p>
        </w:tc>
        <w:tc>
          <w:tcPr>
            <w:tcMar>
              <w:left w:w="0.0" w:type="dxa"/>
              <w:right w:w="0.0" w:type="dxa"/>
            </w:tcMar>
            <w:vAlign w:val="center"/>
          </w:tcPr>
          <w:p w:rsidR="00000000" w:rsidDel="00000000" w:rsidP="00000000" w:rsidRDefault="00000000" w:rsidRPr="00000000" w14:paraId="0000025A">
            <w:pPr>
              <w:jc w:val="center"/>
              <w:rPr/>
            </w:pPr>
            <w:r w:rsidDel="00000000" w:rsidR="00000000" w:rsidRPr="00000000">
              <w:rPr>
                <w:rtl w:val="0"/>
              </w:rPr>
              <w:t xml:space="preserve">299,68</w:t>
            </w:r>
          </w:p>
        </w:tc>
        <w:tc>
          <w:tcPr>
            <w:tcMar>
              <w:left w:w="0.0" w:type="dxa"/>
              <w:right w:w="0.0" w:type="dxa"/>
            </w:tcMar>
            <w:vAlign w:val="center"/>
          </w:tcPr>
          <w:p w:rsidR="00000000" w:rsidDel="00000000" w:rsidP="00000000" w:rsidRDefault="00000000" w:rsidRPr="00000000" w14:paraId="0000025B">
            <w:pPr>
              <w:jc w:val="center"/>
              <w:rPr/>
            </w:pPr>
            <w:r w:rsidDel="00000000" w:rsidR="00000000" w:rsidRPr="00000000">
              <w:rPr>
                <w:rtl w:val="0"/>
              </w:rPr>
              <w:t xml:space="preserve">553,35</w:t>
            </w:r>
          </w:p>
        </w:tc>
        <w:tc>
          <w:tcPr>
            <w:tcMar>
              <w:left w:w="0.0" w:type="dxa"/>
              <w:right w:w="0.0" w:type="dxa"/>
            </w:tcMar>
            <w:vAlign w:val="center"/>
          </w:tcPr>
          <w:p w:rsidR="00000000" w:rsidDel="00000000" w:rsidP="00000000" w:rsidRDefault="00000000" w:rsidRPr="00000000" w14:paraId="0000025C">
            <w:pPr>
              <w:jc w:val="center"/>
              <w:rPr/>
            </w:pPr>
            <w:r w:rsidDel="00000000" w:rsidR="00000000" w:rsidRPr="00000000">
              <w:rPr>
                <w:rtl w:val="0"/>
              </w:rPr>
              <w:t xml:space="preserve">544,53</w:t>
            </w:r>
          </w:p>
        </w:tc>
        <w:tc>
          <w:tcPr>
            <w:tcMar>
              <w:left w:w="0.0" w:type="dxa"/>
              <w:right w:w="0.0" w:type="dxa"/>
            </w:tcMar>
            <w:vAlign w:val="center"/>
          </w:tcPr>
          <w:p w:rsidR="00000000" w:rsidDel="00000000" w:rsidP="00000000" w:rsidRDefault="00000000" w:rsidRPr="00000000" w14:paraId="0000025D">
            <w:pPr>
              <w:jc w:val="center"/>
              <w:rPr/>
            </w:pPr>
            <w:r w:rsidDel="00000000" w:rsidR="00000000" w:rsidRPr="00000000">
              <w:rPr>
                <w:rtl w:val="0"/>
              </w:rPr>
              <w:t xml:space="preserve">578,18</w:t>
            </w:r>
          </w:p>
        </w:tc>
        <w:tc>
          <w:tcPr>
            <w:tcMar>
              <w:left w:w="0.0" w:type="dxa"/>
              <w:right w:w="0.0" w:type="dxa"/>
            </w:tcMar>
            <w:vAlign w:val="center"/>
          </w:tcPr>
          <w:p w:rsidR="00000000" w:rsidDel="00000000" w:rsidP="00000000" w:rsidRDefault="00000000" w:rsidRPr="00000000" w14:paraId="0000025E">
            <w:pPr>
              <w:jc w:val="center"/>
              <w:rPr/>
            </w:pPr>
            <w:r w:rsidDel="00000000" w:rsidR="00000000" w:rsidRPr="00000000">
              <w:rPr>
                <w:rtl w:val="0"/>
              </w:rPr>
              <w:t xml:space="preserve">586,60</w:t>
            </w:r>
          </w:p>
        </w:tc>
      </w:tr>
      <w:tr>
        <w:tc>
          <w:tcPr>
            <w:tcMar>
              <w:left w:w="0.0" w:type="dxa"/>
              <w:right w:w="0.0" w:type="dxa"/>
            </w:tcMar>
            <w:vAlign w:val="center"/>
          </w:tcPr>
          <w:p w:rsidR="00000000" w:rsidDel="00000000" w:rsidP="00000000" w:rsidRDefault="00000000" w:rsidRPr="00000000" w14:paraId="0000025F">
            <w:pPr>
              <w:rPr/>
            </w:pPr>
            <w:r w:rsidDel="00000000" w:rsidR="00000000" w:rsidRPr="00000000">
              <w:rPr>
                <w:rtl w:val="0"/>
              </w:rPr>
              <w:t xml:space="preserve">SD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60">
            <w:pPr>
              <w:jc w:val="center"/>
              <w:rPr/>
            </w:pPr>
            <w:r w:rsidDel="00000000" w:rsidR="00000000" w:rsidRPr="00000000">
              <w:rPr>
                <w:rtl w:val="0"/>
              </w:rPr>
              <w:t xml:space="preserve">27,68</w:t>
            </w:r>
          </w:p>
        </w:tc>
        <w:tc>
          <w:tcPr>
            <w:tcMar>
              <w:left w:w="0.0" w:type="dxa"/>
              <w:right w:w="0.0" w:type="dxa"/>
            </w:tcMar>
            <w:vAlign w:val="center"/>
          </w:tcPr>
          <w:p w:rsidR="00000000" w:rsidDel="00000000" w:rsidP="00000000" w:rsidRDefault="00000000" w:rsidRPr="00000000" w14:paraId="00000261">
            <w:pPr>
              <w:jc w:val="center"/>
              <w:rPr/>
            </w:pPr>
            <w:r w:rsidDel="00000000" w:rsidR="00000000" w:rsidRPr="00000000">
              <w:rPr>
                <w:rtl w:val="0"/>
              </w:rPr>
              <w:t xml:space="preserve">21,99</w:t>
            </w:r>
          </w:p>
        </w:tc>
        <w:tc>
          <w:tcPr>
            <w:tcMar>
              <w:left w:w="0.0" w:type="dxa"/>
              <w:right w:w="0.0" w:type="dxa"/>
            </w:tcMar>
            <w:vAlign w:val="center"/>
          </w:tcPr>
          <w:p w:rsidR="00000000" w:rsidDel="00000000" w:rsidP="00000000" w:rsidRDefault="00000000" w:rsidRPr="00000000" w14:paraId="00000262">
            <w:pPr>
              <w:jc w:val="center"/>
              <w:rPr/>
            </w:pPr>
            <w:r w:rsidDel="00000000" w:rsidR="00000000" w:rsidRPr="00000000">
              <w:rPr>
                <w:rtl w:val="0"/>
              </w:rPr>
              <w:t xml:space="preserve">28,65</w:t>
            </w:r>
          </w:p>
        </w:tc>
        <w:tc>
          <w:tcPr>
            <w:tcMar>
              <w:left w:w="0.0" w:type="dxa"/>
              <w:right w:w="0.0" w:type="dxa"/>
            </w:tcMar>
            <w:vAlign w:val="center"/>
          </w:tcPr>
          <w:p w:rsidR="00000000" w:rsidDel="00000000" w:rsidP="00000000" w:rsidRDefault="00000000" w:rsidRPr="00000000" w14:paraId="00000263">
            <w:pPr>
              <w:jc w:val="center"/>
              <w:rPr/>
            </w:pPr>
            <w:r w:rsidDel="00000000" w:rsidR="00000000" w:rsidRPr="00000000">
              <w:rPr>
                <w:rtl w:val="0"/>
              </w:rPr>
              <w:t xml:space="preserve">28,10</w:t>
            </w:r>
          </w:p>
        </w:tc>
        <w:tc>
          <w:tcPr>
            <w:tcMar>
              <w:left w:w="0.0" w:type="dxa"/>
              <w:right w:w="0.0" w:type="dxa"/>
            </w:tcMar>
            <w:vAlign w:val="center"/>
          </w:tcPr>
          <w:p w:rsidR="00000000" w:rsidDel="00000000" w:rsidP="00000000" w:rsidRDefault="00000000" w:rsidRPr="00000000" w14:paraId="00000264">
            <w:pPr>
              <w:jc w:val="center"/>
              <w:rPr/>
            </w:pPr>
            <w:r w:rsidDel="00000000" w:rsidR="00000000" w:rsidRPr="00000000">
              <w:rPr>
                <w:rtl w:val="0"/>
              </w:rPr>
              <w:t xml:space="preserve">31,11</w:t>
            </w:r>
          </w:p>
        </w:tc>
        <w:tc>
          <w:tcPr>
            <w:tcMar>
              <w:left w:w="0.0" w:type="dxa"/>
              <w:right w:w="0.0" w:type="dxa"/>
            </w:tcMar>
            <w:vAlign w:val="center"/>
          </w:tcPr>
          <w:p w:rsidR="00000000" w:rsidDel="00000000" w:rsidP="00000000" w:rsidRDefault="00000000" w:rsidRPr="00000000" w14:paraId="00000265">
            <w:pPr>
              <w:jc w:val="center"/>
              <w:rPr/>
            </w:pPr>
            <w:r w:rsidDel="00000000" w:rsidR="00000000" w:rsidRPr="00000000">
              <w:rPr>
                <w:rtl w:val="0"/>
              </w:rPr>
              <w:t xml:space="preserve">12,35</w:t>
            </w:r>
          </w:p>
        </w:tc>
      </w:tr>
      <w:tr>
        <w:tc>
          <w:tcPr>
            <w:tcMar>
              <w:left w:w="0.0" w:type="dxa"/>
              <w:right w:w="0.0" w:type="dxa"/>
            </w:tcMar>
            <w:vAlign w:val="center"/>
          </w:tcPr>
          <w:p w:rsidR="00000000" w:rsidDel="00000000" w:rsidP="00000000" w:rsidRDefault="00000000" w:rsidRPr="00000000" w14:paraId="00000266">
            <w:pPr>
              <w:rPr/>
            </w:pPr>
            <w:r w:rsidDel="00000000" w:rsidR="00000000" w:rsidRPr="00000000">
              <w:rPr>
                <w:rtl w:val="0"/>
              </w:rPr>
              <w:t xml:space="preserve">CV (%)</w:t>
            </w:r>
          </w:p>
        </w:tc>
        <w:tc>
          <w:tcPr>
            <w:tcMar>
              <w:left w:w="0.0" w:type="dxa"/>
              <w:right w:w="0.0" w:type="dxa"/>
            </w:tcMar>
            <w:vAlign w:val="center"/>
          </w:tcPr>
          <w:p w:rsidR="00000000" w:rsidDel="00000000" w:rsidP="00000000" w:rsidRDefault="00000000" w:rsidRPr="00000000" w14:paraId="00000267">
            <w:pPr>
              <w:jc w:val="center"/>
              <w:rPr/>
            </w:pPr>
            <w:r w:rsidDel="00000000" w:rsidR="00000000" w:rsidRPr="00000000">
              <w:rPr>
                <w:rtl w:val="0"/>
              </w:rPr>
              <w:t xml:space="preserve">8,45</w:t>
            </w:r>
          </w:p>
        </w:tc>
        <w:tc>
          <w:tcPr>
            <w:tcMar>
              <w:left w:w="0.0" w:type="dxa"/>
              <w:right w:w="0.0" w:type="dxa"/>
            </w:tcMar>
            <w:vAlign w:val="center"/>
          </w:tcPr>
          <w:p w:rsidR="00000000" w:rsidDel="00000000" w:rsidP="00000000" w:rsidRDefault="00000000" w:rsidRPr="00000000" w14:paraId="00000268">
            <w:pPr>
              <w:jc w:val="center"/>
              <w:rPr/>
            </w:pPr>
            <w:r w:rsidDel="00000000" w:rsidR="00000000" w:rsidRPr="00000000">
              <w:rPr>
                <w:rtl w:val="0"/>
              </w:rPr>
              <w:t xml:space="preserve">7,34</w:t>
            </w:r>
          </w:p>
        </w:tc>
        <w:tc>
          <w:tcPr>
            <w:tcMar>
              <w:left w:w="0.0" w:type="dxa"/>
              <w:right w:w="0.0" w:type="dxa"/>
            </w:tcMar>
            <w:vAlign w:val="center"/>
          </w:tcPr>
          <w:p w:rsidR="00000000" w:rsidDel="00000000" w:rsidP="00000000" w:rsidRDefault="00000000" w:rsidRPr="00000000" w14:paraId="00000269">
            <w:pPr>
              <w:jc w:val="center"/>
              <w:rPr/>
            </w:pPr>
            <w:r w:rsidDel="00000000" w:rsidR="00000000" w:rsidRPr="00000000">
              <w:rPr>
                <w:rtl w:val="0"/>
              </w:rPr>
              <w:t xml:space="preserve">5,18</w:t>
            </w:r>
          </w:p>
        </w:tc>
        <w:tc>
          <w:tcPr>
            <w:tcMar>
              <w:left w:w="0.0" w:type="dxa"/>
              <w:right w:w="0.0" w:type="dxa"/>
            </w:tcMar>
            <w:vAlign w:val="center"/>
          </w:tcPr>
          <w:p w:rsidR="00000000" w:rsidDel="00000000" w:rsidP="00000000" w:rsidRDefault="00000000" w:rsidRPr="00000000" w14:paraId="0000026A">
            <w:pPr>
              <w:jc w:val="center"/>
              <w:rPr/>
            </w:pPr>
            <w:r w:rsidDel="00000000" w:rsidR="00000000" w:rsidRPr="00000000">
              <w:rPr>
                <w:rtl w:val="0"/>
              </w:rPr>
              <w:t xml:space="preserve">5,16</w:t>
            </w:r>
          </w:p>
        </w:tc>
        <w:tc>
          <w:tcPr>
            <w:tcMar>
              <w:left w:w="0.0" w:type="dxa"/>
              <w:right w:w="0.0" w:type="dxa"/>
            </w:tcMar>
            <w:vAlign w:val="center"/>
          </w:tcPr>
          <w:p w:rsidR="00000000" w:rsidDel="00000000" w:rsidP="00000000" w:rsidRDefault="00000000" w:rsidRPr="00000000" w14:paraId="0000026B">
            <w:pPr>
              <w:jc w:val="center"/>
              <w:rPr/>
            </w:pPr>
            <w:r w:rsidDel="00000000" w:rsidR="00000000" w:rsidRPr="00000000">
              <w:rPr>
                <w:rtl w:val="0"/>
              </w:rPr>
              <w:t xml:space="preserve">5,38</w:t>
            </w:r>
          </w:p>
        </w:tc>
        <w:tc>
          <w:tcPr>
            <w:tcMar>
              <w:left w:w="0.0" w:type="dxa"/>
              <w:right w:w="0.0" w:type="dxa"/>
            </w:tcMar>
            <w:vAlign w:val="center"/>
          </w:tcPr>
          <w:p w:rsidR="00000000" w:rsidDel="00000000" w:rsidP="00000000" w:rsidRDefault="00000000" w:rsidRPr="00000000" w14:paraId="0000026C">
            <w:pPr>
              <w:jc w:val="center"/>
              <w:rPr/>
            </w:pPr>
            <w:r w:rsidDel="00000000" w:rsidR="00000000" w:rsidRPr="00000000">
              <w:rPr>
                <w:rtl w:val="0"/>
              </w:rPr>
              <w:t xml:space="preserve">2,11</w:t>
            </w:r>
          </w:p>
        </w:tc>
      </w:tr>
      <w:tr>
        <w:tc>
          <w:tcPr>
            <w:tcMar>
              <w:left w:w="0.0" w:type="dxa"/>
              <w:right w:w="0.0" w:type="dxa"/>
            </w:tcMar>
            <w:vAlign w:val="center"/>
          </w:tcPr>
          <w:p w:rsidR="00000000" w:rsidDel="00000000" w:rsidP="00000000" w:rsidRDefault="00000000" w:rsidRPr="00000000" w14:paraId="0000026D">
            <w:pPr>
              <w:rPr/>
            </w:pPr>
            <w:r w:rsidDel="00000000" w:rsidR="00000000" w:rsidRPr="00000000">
              <w:rPr>
                <w:rtl w:val="0"/>
              </w:rPr>
              <w:t xml:space="preserve">pME (%)</w:t>
            </w:r>
          </w:p>
        </w:tc>
        <w:tc>
          <w:tcPr>
            <w:tcMar>
              <w:left w:w="0.0" w:type="dxa"/>
              <w:right w:w="0.0" w:type="dxa"/>
            </w:tcMar>
            <w:vAlign w:val="center"/>
          </w:tcPr>
          <w:p w:rsidR="00000000" w:rsidDel="00000000" w:rsidP="00000000" w:rsidRDefault="00000000" w:rsidRPr="00000000" w14:paraId="0000026E">
            <w:pPr>
              <w:jc w:val="center"/>
              <w:rPr/>
            </w:pPr>
            <w:r w:rsidDel="00000000" w:rsidR="00000000" w:rsidRPr="00000000">
              <w:rPr>
                <w:rtl w:val="0"/>
              </w:rPr>
              <w:t xml:space="preserve">-43,81</w:t>
            </w:r>
          </w:p>
        </w:tc>
        <w:tc>
          <w:tcPr>
            <w:tcMar>
              <w:left w:w="0.0" w:type="dxa"/>
              <w:right w:w="0.0" w:type="dxa"/>
            </w:tcMar>
            <w:vAlign w:val="center"/>
          </w:tcPr>
          <w:p w:rsidR="00000000" w:rsidDel="00000000" w:rsidP="00000000" w:rsidRDefault="00000000" w:rsidRPr="00000000" w14:paraId="0000026F">
            <w:pPr>
              <w:jc w:val="center"/>
              <w:rPr/>
            </w:pPr>
            <w:r w:rsidDel="00000000" w:rsidR="00000000" w:rsidRPr="00000000">
              <w:rPr>
                <w:rtl w:val="0"/>
              </w:rPr>
              <w:t xml:space="preserve">-48,60</w:t>
            </w:r>
          </w:p>
        </w:tc>
        <w:tc>
          <w:tcPr>
            <w:tcMar>
              <w:left w:w="0.0" w:type="dxa"/>
              <w:right w:w="0.0" w:type="dxa"/>
            </w:tcMar>
            <w:vAlign w:val="center"/>
          </w:tcPr>
          <w:p w:rsidR="00000000" w:rsidDel="00000000" w:rsidP="00000000" w:rsidRDefault="00000000" w:rsidRPr="00000000" w14:paraId="00000270">
            <w:pPr>
              <w:jc w:val="center"/>
              <w:rPr/>
            </w:pPr>
            <w:r w:rsidDel="00000000" w:rsidR="00000000" w:rsidRPr="00000000">
              <w:rPr>
                <w:rtl w:val="0"/>
              </w:rPr>
              <w:t xml:space="preserve">-5,09</w:t>
            </w:r>
          </w:p>
        </w:tc>
        <w:tc>
          <w:tcPr>
            <w:tcMar>
              <w:left w:w="0.0" w:type="dxa"/>
              <w:right w:w="0.0" w:type="dxa"/>
            </w:tcMar>
            <w:vAlign w:val="center"/>
          </w:tcPr>
          <w:p w:rsidR="00000000" w:rsidDel="00000000" w:rsidP="00000000" w:rsidRDefault="00000000" w:rsidRPr="00000000" w14:paraId="00000271">
            <w:pPr>
              <w:jc w:val="center"/>
              <w:rPr/>
            </w:pPr>
            <w:r w:rsidDel="00000000" w:rsidR="00000000" w:rsidRPr="00000000">
              <w:rPr>
                <w:rtl w:val="0"/>
              </w:rPr>
              <w:t xml:space="preserve">-6,60</w:t>
            </w:r>
          </w:p>
        </w:tc>
        <w:tc>
          <w:tcPr>
            <w:tcMar>
              <w:left w:w="0.0" w:type="dxa"/>
              <w:right w:w="0.0" w:type="dxa"/>
            </w:tcMar>
            <w:vAlign w:val="center"/>
          </w:tcPr>
          <w:p w:rsidR="00000000" w:rsidDel="00000000" w:rsidP="00000000" w:rsidRDefault="00000000" w:rsidRPr="00000000" w14:paraId="00000272">
            <w:pPr>
              <w:jc w:val="center"/>
              <w:rPr/>
            </w:pPr>
            <w:r w:rsidDel="00000000" w:rsidR="00000000" w:rsidRPr="00000000">
              <w:rPr>
                <w:rtl w:val="0"/>
              </w:rPr>
              <w:t xml:space="preserve">-0,83</w:t>
            </w:r>
          </w:p>
        </w:tc>
        <w:tc>
          <w:tcPr>
            <w:tcMar>
              <w:left w:w="0.0" w:type="dxa"/>
              <w:right w:w="0.0" w:type="dxa"/>
            </w:tcMar>
            <w:vAlign w:val="center"/>
          </w:tcPr>
          <w:p w:rsidR="00000000" w:rsidDel="00000000" w:rsidP="00000000" w:rsidRDefault="00000000" w:rsidRPr="00000000" w14:paraId="00000273">
            <w:pPr>
              <w:jc w:val="center"/>
              <w:rPr/>
            </w:pPr>
            <w:r w:rsidDel="00000000" w:rsidR="00000000" w:rsidRPr="00000000">
              <w:rPr>
                <w:rtl w:val="0"/>
              </w:rPr>
              <w:t xml:space="preserve">0,62</w:t>
            </w:r>
          </w:p>
        </w:tc>
      </w:tr>
      <w:tr>
        <w:tc>
          <w:tcPr>
            <w:tcMar>
              <w:left w:w="0.0" w:type="dxa"/>
              <w:right w:w="0.0" w:type="dxa"/>
            </w:tcMar>
            <w:vAlign w:val="center"/>
          </w:tcPr>
          <w:p w:rsidR="00000000" w:rsidDel="00000000" w:rsidP="00000000" w:rsidRDefault="00000000" w:rsidRPr="00000000" w14:paraId="00000274">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275">
            <w:pPr>
              <w:jc w:val="center"/>
              <w:rPr/>
            </w:pPr>
            <w:r w:rsidDel="00000000" w:rsidR="00000000" w:rsidRPr="00000000">
              <w:rPr>
                <w:rtl w:val="0"/>
              </w:rPr>
              <w:t xml:space="preserve">-20,6350</w:t>
            </w:r>
          </w:p>
        </w:tc>
        <w:tc>
          <w:tcPr>
            <w:tcMar>
              <w:left w:w="0.0" w:type="dxa"/>
              <w:right w:w="0.0" w:type="dxa"/>
            </w:tcMar>
            <w:vAlign w:val="center"/>
          </w:tcPr>
          <w:p w:rsidR="00000000" w:rsidDel="00000000" w:rsidP="00000000" w:rsidRDefault="00000000" w:rsidRPr="00000000" w14:paraId="00000276">
            <w:pPr>
              <w:jc w:val="center"/>
              <w:rPr/>
            </w:pPr>
            <w:r w:rsidDel="00000000" w:rsidR="00000000" w:rsidRPr="00000000">
              <w:rPr>
                <w:rtl w:val="0"/>
              </w:rPr>
              <w:t xml:space="preserve">-28,8150</w:t>
            </w:r>
          </w:p>
        </w:tc>
        <w:tc>
          <w:tcPr>
            <w:tcMar>
              <w:left w:w="0.0" w:type="dxa"/>
              <w:right w:w="0.0" w:type="dxa"/>
            </w:tcMar>
            <w:vAlign w:val="center"/>
          </w:tcPr>
          <w:p w:rsidR="00000000" w:rsidDel="00000000" w:rsidP="00000000" w:rsidRDefault="00000000" w:rsidRPr="00000000" w14:paraId="00000277">
            <w:pPr>
              <w:jc w:val="center"/>
              <w:rPr/>
            </w:pPr>
            <w:r w:rsidDel="00000000" w:rsidR="00000000" w:rsidRPr="00000000">
              <w:rPr>
                <w:rtl w:val="0"/>
              </w:rPr>
              <w:t xml:space="preserve">-2,3140</w:t>
            </w:r>
          </w:p>
        </w:tc>
        <w:tc>
          <w:tcPr>
            <w:tcMar>
              <w:left w:w="0.0" w:type="dxa"/>
              <w:right w:w="0.0" w:type="dxa"/>
            </w:tcMar>
            <w:vAlign w:val="center"/>
          </w:tcPr>
          <w:p w:rsidR="00000000" w:rsidDel="00000000" w:rsidP="00000000" w:rsidRDefault="00000000" w:rsidRPr="00000000" w14:paraId="00000278">
            <w:pPr>
              <w:jc w:val="center"/>
              <w:rPr/>
            </w:pPr>
            <w:r w:rsidDel="00000000" w:rsidR="00000000" w:rsidRPr="00000000">
              <w:rPr>
                <w:rtl w:val="0"/>
              </w:rPr>
              <w:t xml:space="preserve">-3,0610</w:t>
            </w:r>
          </w:p>
        </w:tc>
        <w:tc>
          <w:tcPr>
            <w:tcMar>
              <w:left w:w="0.0" w:type="dxa"/>
              <w:right w:w="0.0" w:type="dxa"/>
            </w:tcMar>
            <w:vAlign w:val="center"/>
          </w:tcPr>
          <w:p w:rsidR="00000000" w:rsidDel="00000000" w:rsidP="00000000" w:rsidRDefault="00000000" w:rsidRPr="00000000" w14:paraId="00000279">
            <w:pPr>
              <w:jc w:val="center"/>
              <w:rPr/>
            </w:pPr>
            <w:r w:rsidDel="00000000" w:rsidR="00000000" w:rsidRPr="00000000">
              <w:rPr>
                <w:rtl w:val="0"/>
              </w:rPr>
              <w:t xml:space="preserve">-0,3470</w:t>
            </w:r>
          </w:p>
        </w:tc>
        <w:tc>
          <w:tcPr>
            <w:tcMar>
              <w:left w:w="0.0" w:type="dxa"/>
              <w:right w:w="0.0" w:type="dxa"/>
            </w:tcMar>
            <w:vAlign w:val="center"/>
          </w:tcPr>
          <w:p w:rsidR="00000000" w:rsidDel="00000000" w:rsidP="00000000" w:rsidRDefault="00000000" w:rsidRPr="00000000" w14:paraId="0000027A">
            <w:pPr>
              <w:jc w:val="center"/>
              <w:rPr/>
            </w:pPr>
            <w:r w:rsidDel="00000000" w:rsidR="00000000" w:rsidRPr="00000000">
              <w:rPr>
                <w:rtl w:val="0"/>
              </w:rPr>
              <w:t xml:space="preserve">0,6510</w:t>
            </w:r>
          </w:p>
        </w:tc>
      </w:tr>
      <w:tr>
        <w:tc>
          <w:tcPr>
            <w:tcMar>
              <w:left w:w="0.0" w:type="dxa"/>
              <w:right w:w="0.0" w:type="dxa"/>
            </w:tcMar>
            <w:vAlign w:val="center"/>
          </w:tcPr>
          <w:p w:rsidR="00000000" w:rsidDel="00000000" w:rsidP="00000000" w:rsidRDefault="00000000" w:rsidRPr="00000000" w14:paraId="0000027B">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27C">
            <w:pPr>
              <w:jc w:val="center"/>
              <w:rPr/>
            </w:pPr>
            <w:r w:rsidDel="00000000" w:rsidR="00000000" w:rsidRPr="00000000">
              <w:rPr>
                <w:rtl w:val="0"/>
              </w:rPr>
              <w:t xml:space="preserve">0,0000</w:t>
            </w:r>
          </w:p>
        </w:tc>
        <w:tc>
          <w:tcPr>
            <w:tcMar>
              <w:left w:w="0.0" w:type="dxa"/>
              <w:right w:w="0.0" w:type="dxa"/>
            </w:tcMar>
            <w:vAlign w:val="center"/>
          </w:tcPr>
          <w:p w:rsidR="00000000" w:rsidDel="00000000" w:rsidP="00000000" w:rsidRDefault="00000000" w:rsidRPr="00000000" w14:paraId="0000027D">
            <w:pPr>
              <w:jc w:val="center"/>
              <w:rPr/>
            </w:pPr>
            <w:r w:rsidDel="00000000" w:rsidR="00000000" w:rsidRPr="00000000">
              <w:rPr>
                <w:rtl w:val="0"/>
              </w:rPr>
              <w:t xml:space="preserve">0,0000</w:t>
            </w:r>
          </w:p>
        </w:tc>
        <w:tc>
          <w:tcPr>
            <w:tcMar>
              <w:left w:w="0.0" w:type="dxa"/>
              <w:right w:w="0.0" w:type="dxa"/>
            </w:tcMar>
            <w:vAlign w:val="center"/>
          </w:tcPr>
          <w:p w:rsidR="00000000" w:rsidDel="00000000" w:rsidP="00000000" w:rsidRDefault="00000000" w:rsidRPr="00000000" w14:paraId="0000027E">
            <w:pPr>
              <w:jc w:val="center"/>
              <w:rPr/>
            </w:pPr>
            <w:r w:rsidDel="00000000" w:rsidR="00000000" w:rsidRPr="00000000">
              <w:rPr>
                <w:rtl w:val="0"/>
              </w:rPr>
              <w:t xml:space="preserve">0,0816</w:t>
            </w:r>
          </w:p>
        </w:tc>
        <w:tc>
          <w:tcPr>
            <w:tcMar>
              <w:left w:w="0.0" w:type="dxa"/>
              <w:right w:w="0.0" w:type="dxa"/>
            </w:tcMar>
            <w:vAlign w:val="center"/>
          </w:tcPr>
          <w:p w:rsidR="00000000" w:rsidDel="00000000" w:rsidP="00000000" w:rsidRDefault="00000000" w:rsidRPr="00000000" w14:paraId="0000027F">
            <w:pPr>
              <w:jc w:val="center"/>
              <w:rPr/>
            </w:pPr>
            <w:r w:rsidDel="00000000" w:rsidR="00000000" w:rsidRPr="00000000">
              <w:rPr>
                <w:rtl w:val="0"/>
              </w:rPr>
              <w:t xml:space="preserve">0,0376</w:t>
            </w:r>
          </w:p>
        </w:tc>
        <w:tc>
          <w:tcPr>
            <w:tcMar>
              <w:left w:w="0.0" w:type="dxa"/>
              <w:right w:w="0.0" w:type="dxa"/>
            </w:tcMar>
            <w:vAlign w:val="center"/>
          </w:tcPr>
          <w:p w:rsidR="00000000" w:rsidDel="00000000" w:rsidP="00000000" w:rsidRDefault="00000000" w:rsidRPr="00000000" w14:paraId="00000280">
            <w:pPr>
              <w:jc w:val="center"/>
              <w:rPr/>
            </w:pPr>
            <w:r w:rsidDel="00000000" w:rsidR="00000000" w:rsidRPr="00000000">
              <w:rPr>
                <w:rtl w:val="0"/>
              </w:rPr>
              <w:t xml:space="preserve">0,7464</w:t>
            </w:r>
          </w:p>
        </w:tc>
        <w:tc>
          <w:tcPr>
            <w:tcMar>
              <w:left w:w="0.0" w:type="dxa"/>
              <w:right w:w="0.0" w:type="dxa"/>
            </w:tcMar>
            <w:vAlign w:val="center"/>
          </w:tcPr>
          <w:p w:rsidR="00000000" w:rsidDel="00000000" w:rsidP="00000000" w:rsidRDefault="00000000" w:rsidRPr="00000000" w14:paraId="00000281">
            <w:pPr>
              <w:jc w:val="center"/>
              <w:rPr/>
            </w:pPr>
            <w:r w:rsidDel="00000000" w:rsidR="00000000" w:rsidRPr="00000000">
              <w:rPr>
                <w:rtl w:val="0"/>
              </w:rPr>
              <w:t xml:space="preserve">0,5506</w:t>
            </w:r>
          </w:p>
        </w:tc>
      </w:tr>
      <w:tr>
        <w:tc>
          <w:tcPr>
            <w:tcMar>
              <w:left w:w="0.0" w:type="dxa"/>
              <w:right w:w="0.0" w:type="dxa"/>
            </w:tcMar>
            <w:vAlign w:val="center"/>
          </w:tcPr>
          <w:p w:rsidR="00000000" w:rsidDel="00000000" w:rsidP="00000000" w:rsidRDefault="00000000" w:rsidRPr="00000000" w14:paraId="00000282">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vAlign w:val="center"/>
          </w:tcPr>
          <w:p w:rsidR="00000000" w:rsidDel="00000000" w:rsidP="00000000" w:rsidRDefault="00000000" w:rsidRPr="00000000" w14:paraId="00000283">
            <w:pPr>
              <w:jc w:val="center"/>
              <w:rPr/>
            </w:pPr>
            <w:r w:rsidDel="00000000" w:rsidR="00000000" w:rsidRPr="00000000">
              <w:rPr>
                <w:rtl w:val="0"/>
              </w:rPr>
              <w:t xml:space="preserve">1,3460</w:t>
            </w:r>
          </w:p>
        </w:tc>
        <w:tc>
          <w:tcPr>
            <w:gridSpan w:val="2"/>
            <w:tcMar>
              <w:left w:w="0.0" w:type="dxa"/>
              <w:right w:w="0.0" w:type="dxa"/>
            </w:tcMar>
            <w:vAlign w:val="center"/>
          </w:tcPr>
          <w:p w:rsidR="00000000" w:rsidDel="00000000" w:rsidP="00000000" w:rsidRDefault="00000000" w:rsidRPr="00000000" w14:paraId="00000285">
            <w:pPr>
              <w:jc w:val="center"/>
              <w:rPr/>
            </w:pPr>
            <w:r w:rsidDel="00000000" w:rsidR="00000000" w:rsidRPr="00000000">
              <w:rPr>
                <w:rtl w:val="0"/>
              </w:rPr>
              <w:t xml:space="preserve">0,3730</w:t>
            </w:r>
          </w:p>
        </w:tc>
        <w:tc>
          <w:tcPr>
            <w:gridSpan w:val="2"/>
            <w:tcMar>
              <w:left w:w="0.0" w:type="dxa"/>
              <w:right w:w="0.0" w:type="dxa"/>
            </w:tcMar>
            <w:vAlign w:val="center"/>
          </w:tcPr>
          <w:p w:rsidR="00000000" w:rsidDel="00000000" w:rsidP="00000000" w:rsidRDefault="00000000" w:rsidRPr="00000000" w14:paraId="00000287">
            <w:pPr>
              <w:jc w:val="center"/>
              <w:rPr/>
            </w:pPr>
            <w:r w:rsidDel="00000000" w:rsidR="00000000" w:rsidRPr="00000000">
              <w:rPr>
                <w:rtl w:val="0"/>
              </w:rPr>
              <w:t xml:space="preserve">-0,6030</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289">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8A">
            <w:pPr>
              <w:jc w:val="center"/>
              <w:rPr/>
            </w:pPr>
            <w:r w:rsidDel="00000000" w:rsidR="00000000" w:rsidRPr="00000000">
              <w:rPr>
                <w:rtl w:val="0"/>
              </w:rPr>
              <w:t xml:space="preserve">0,2497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8C">
            <w:pPr>
              <w:jc w:val="center"/>
              <w:rPr/>
            </w:pPr>
            <w:r w:rsidDel="00000000" w:rsidR="00000000" w:rsidRPr="00000000">
              <w:rPr>
                <w:rtl w:val="0"/>
              </w:rPr>
              <w:t xml:space="preserve">0,7281</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8E">
            <w:pPr>
              <w:jc w:val="center"/>
              <w:rPr/>
            </w:pPr>
            <w:r w:rsidDel="00000000" w:rsidR="00000000" w:rsidRPr="00000000">
              <w:rPr>
                <w:rtl w:val="0"/>
              </w:rPr>
              <w:t xml:space="preserve">0,5791</w:t>
            </w:r>
          </w:p>
        </w:tc>
      </w:tr>
    </w:tbl>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br w:type="page"/>
      </w:r>
      <w:r w:rsidDel="00000000" w:rsidR="00000000" w:rsidRPr="00000000">
        <w:rPr>
          <w:rtl w:val="0"/>
        </w:rPr>
      </w:r>
    </w:p>
    <w:tbl>
      <w:tblPr>
        <w:tblStyle w:val="Table11"/>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50"/>
        <w:gridCol w:w="1917"/>
        <w:gridCol w:w="1919"/>
        <w:gridCol w:w="1917"/>
        <w:gridCol w:w="1923"/>
        <w:tblGridChange w:id="0">
          <w:tblGrid>
            <w:gridCol w:w="1350"/>
            <w:gridCol w:w="1917"/>
            <w:gridCol w:w="1919"/>
            <w:gridCol w:w="1917"/>
            <w:gridCol w:w="1923"/>
          </w:tblGrid>
        </w:tblGridChange>
      </w:tblGrid>
      <w:tr>
        <w:tc>
          <w:tcPr>
            <w:gridSpan w:val="5"/>
            <w:tcBorders>
              <w:bottom w:color="000000" w:space="0" w:sz="4" w:val="single"/>
            </w:tcBorders>
            <w:tcMar>
              <w:left w:w="0.0" w:type="dxa"/>
              <w:right w:w="0.0" w:type="dxa"/>
            </w:tcMar>
          </w:tcPr>
          <w:p w:rsidR="00000000" w:rsidDel="00000000" w:rsidP="00000000" w:rsidRDefault="00000000" w:rsidRPr="00000000" w14:paraId="00000292">
            <w:pPr>
              <w:spacing w:line="480" w:lineRule="auto"/>
              <w:jc w:val="both"/>
              <w:rPr/>
            </w:pPr>
            <w:sdt>
              <w:sdtPr>
                <w:tag w:val="goog_rdk_183"/>
              </w:sdtPr>
              <w:sdtContent>
                <w:commentRangeStart w:id="20"/>
              </w:sdtContent>
            </w:sdt>
            <w:sdt>
              <w:sdtPr>
                <w:tag w:val="goog_rdk_184"/>
              </w:sdtPr>
              <w:sdtContent>
                <w:commentRangeStart w:id="21"/>
              </w:sdtContent>
            </w:sdt>
            <w:r w:rsidDel="00000000" w:rsidR="00000000" w:rsidRPr="00000000">
              <w:rPr>
                <w:rtl w:val="0"/>
              </w:rPr>
              <w:t xml:space="preserve">Table 7</w:t>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t xml:space="preserve">: Clay content in the total solids of five samples</w:t>
            </w:r>
            <w:sdt>
              <w:sdtPr>
                <w:tag w:val="goog_rdk_185"/>
              </w:sdtPr>
              <w:sdtContent>
                <w:ins w:author="Alessandro Samuel Rosa" w:id="65" w:date="2019-10-20T18:24:50Z">
                  <w:r w:rsidDel="00000000" w:rsidR="00000000" w:rsidRPr="00000000">
                    <w:rPr>
                      <w:rtl w:val="0"/>
                    </w:rPr>
                    <w:t xml:space="preserve"> </w:t>
                  </w:r>
                  <w:r w:rsidDel="00000000" w:rsidR="00000000" w:rsidRPr="00000000">
                    <w:rPr>
                      <w:rtl w:val="0"/>
                    </w:rPr>
                    <w:t xml:space="preserve">(S1, S2, …, S5)</w:t>
                  </w:r>
                </w:ins>
              </w:sdtContent>
            </w:sdt>
            <w:r w:rsidDel="00000000" w:rsidR="00000000" w:rsidRPr="00000000">
              <w:rPr>
                <w:rtl w:val="0"/>
              </w:rPr>
              <w:t xml:space="preserve"> obtained using the prototype sample splitter from three artificial suspensions with a known concentration of total solids of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sdt>
        <w:sdtPr>
          <w:tag w:val="goog_rdk_187"/>
        </w:sdtPr>
        <w:sdtContent>
          <w:tr>
            <w:trPr>
              <w:trHeight w:val="240" w:hRule="atLeast"/>
              <w:ins w:author="Alessandro Samuel Rosa" w:id="66" w:date="2019-10-20T18:13:06Z"/>
            </w:trPr>
            <w:tc>
              <w:tcPr>
                <w:vMerge w:val="restart"/>
                <w:tcBorders>
                  <w:top w:color="000000" w:space="0" w:sz="4" w:val="single"/>
                  <w:bottom w:color="000000" w:space="0" w:sz="4" w:val="single"/>
                </w:tcBorders>
                <w:tcMar>
                  <w:left w:w="0.0" w:type="dxa"/>
                  <w:right w:w="0.0" w:type="dxa"/>
                </w:tcMar>
                <w:vAlign w:val="center"/>
              </w:tcPr>
              <w:sdt>
                <w:sdtPr>
                  <w:tag w:val="goog_rdk_190"/>
                </w:sdtPr>
                <w:sdtContent>
                  <w:p w:rsidR="00000000" w:rsidDel="00000000" w:rsidP="00000000" w:rsidRDefault="00000000" w:rsidRPr="00000000" w14:paraId="00000297">
                    <w:pPr>
                      <w:rPr>
                        <w:ins w:author="Alessandro Samuel Rosa" w:id="66" w:date="2019-10-20T18:13:06Z"/>
                        <w:rPrChange w:author="Alessandro Samuel Rosa" w:id="67" w:date="2019-10-20T18:13:11Z">
                          <w:rPr/>
                        </w:rPrChange>
                      </w:rPr>
                    </w:pPr>
                    <w:sdt>
                      <w:sdtPr>
                        <w:tag w:val="goog_rdk_188"/>
                      </w:sdtPr>
                      <w:sdtContent>
                        <w:ins w:author="Alessandro Samuel Rosa" w:id="66" w:date="2019-10-20T18:13:06Z">
                          <w:r w:rsidDel="00000000" w:rsidR="00000000" w:rsidRPr="00000000">
                            <w:rPr>
                              <w:rtl w:val="0"/>
                            </w:rPr>
                            <w:t xml:space="preserve">Data and statistics</w:t>
                          </w:r>
                        </w:ins>
                        <w:sdt>
                          <w:sdtPr>
                            <w:tag w:val="goog_rdk_189"/>
                          </w:sdtPr>
                          <w:sdtContent>
                            <w:ins w:author="Alessandro Samuel Rosa" w:id="66" w:date="2019-10-20T18:13:06Z">
                              <w:r w:rsidDel="00000000" w:rsidR="00000000" w:rsidRPr="00000000">
                                <w:rPr>
                                  <w:rtl w:val="0"/>
                                </w:rPr>
                              </w:r>
                            </w:ins>
                          </w:sdtContent>
                        </w:sdt>
                        <w:ins w:author="Alessandro Samuel Rosa" w:id="66" w:date="2019-10-20T18:13:06Z"/>
                      </w:sdtContent>
                    </w:sdt>
                  </w:p>
                </w:sdtContent>
              </w:sdt>
            </w:tc>
            <w:tc>
              <w:tcPr>
                <w:gridSpan w:val="4"/>
                <w:tcBorders>
                  <w:top w:color="000000" w:space="0" w:sz="4" w:val="single"/>
                  <w:bottom w:color="000000" w:space="0" w:sz="4" w:val="single"/>
                </w:tcBorders>
                <w:tcMar>
                  <w:left w:w="0.0" w:type="dxa"/>
                  <w:right w:w="0.0" w:type="dxa"/>
                </w:tcMar>
              </w:tcPr>
              <w:sdt>
                <w:sdtPr>
                  <w:tag w:val="goog_rdk_192"/>
                </w:sdtPr>
                <w:sdtContent>
                  <w:p w:rsidR="00000000" w:rsidDel="00000000" w:rsidP="00000000" w:rsidRDefault="00000000" w:rsidRPr="00000000" w14:paraId="00000298">
                    <w:pPr>
                      <w:jc w:val="center"/>
                      <w:rPr>
                        <w:ins w:author="Alessandro Samuel Rosa" w:id="66" w:date="2019-10-20T18:13:06Z"/>
                      </w:rPr>
                    </w:pPr>
                    <w:sdt>
                      <w:sdtPr>
                        <w:tag w:val="goog_rdk_191"/>
                      </w:sdtPr>
                      <w:sdtContent>
                        <w:ins w:author="Alessandro Samuel Rosa" w:id="66" w:date="2019-10-20T18:13:06Z">
                          <w:r w:rsidDel="00000000" w:rsidR="00000000" w:rsidRPr="00000000">
                            <w:rPr>
                              <w:rtl w:val="0"/>
                            </w:rPr>
                            <w:t xml:space="preserve">Concentration of total solids and splitter outlet</w:t>
                          </w:r>
                        </w:ins>
                      </w:sdtContent>
                    </w:sdt>
                  </w:p>
                </w:sdtContent>
              </w:sdt>
            </w:tc>
          </w:tr>
        </w:sdtContent>
      </w:sdt>
      <w:sdt>
        <w:sdtPr>
          <w:tag w:val="goog_rdk_199"/>
        </w:sdtPr>
        <w:sdtContent>
          <w:tr>
            <w:trPr>
              <w:trHeight w:val="240" w:hRule="atLeast"/>
              <w:trPrChange w:author="Alessandro Samuel Rosa" w:id="67" w:date="2019-10-20T18:13:11Z">
                <w:trPr/>
              </w:trPrChange>
            </w:trPr>
            <w:sdt>
              <w:sdtPr>
                <w:tag w:val="goog_rdk_200"/>
              </w:sdtPr>
              <w:sdtContent>
                <w:tc>
                  <w:tcPr>
                    <w:vMerge w:val="continue"/>
                    <w:tcBorders>
                      <w:top w:color="000000" w:space="0" w:sz="4" w:val="single"/>
                      <w:bottom w:color="000000" w:space="0" w:sz="4" w:val="single"/>
                    </w:tcBorders>
                    <w:tcMar>
                      <w:left w:w="0.0" w:type="dxa"/>
                      <w:right w:w="0.0" w:type="dxa"/>
                    </w:tcMar>
                    <w:vAlign w:val="center"/>
                    <w:tcPrChange w:author="Alessandro Samuel Rosa" w:id="67" w:date="2019-10-20T18:13:11Z">
                      <w:tcPr>
                        <w:tcBorders>
                          <w:top w:color="000000" w:space="0" w:sz="4" w:val="single"/>
                          <w:bottom w:color="000000" w:space="0" w:sz="4" w:val="single"/>
                        </w:tcBorders>
                        <w:tcMar>
                          <w:left w:w="0.0" w:type="dxa"/>
                          <w:right w:w="0.0" w:type="dxa"/>
                        </w:tcMar>
                      </w:tcPr>
                    </w:tcPrChange>
                  </w:tcPr>
                  <w:sdt>
                    <w:sdtPr>
                      <w:tag w:val="goog_rdk_203"/>
                    </w:sdtPr>
                    <w:sdtContent>
                      <w:p w:rsidR="00000000" w:rsidDel="00000000" w:rsidP="00000000" w:rsidRDefault="00000000" w:rsidRPr="00000000" w14:paraId="0000029C">
                        <w:pPr>
                          <w:spacing w:after="0" w:before="0" w:line="240" w:lineRule="auto"/>
                          <w:ind w:left="0" w:firstLine="0"/>
                          <w:rPr/>
                          <w:pPrChange w:author="Alessandro Samuel Rosa" w:id="0" w:date="2019-10-20T18:13:11Z">
                            <w:pPr/>
                          </w:pPrChange>
                        </w:pPr>
                        <w:sdt>
                          <w:sdtPr>
                            <w:tag w:val="goog_rdk_202"/>
                          </w:sdtPr>
                          <w:sdtContent>
                            <w:del w:author="Alessandro Samuel Rosa" w:id="68" w:date="2019-10-20T18:13:11Z">
                              <w:r w:rsidDel="00000000" w:rsidR="00000000" w:rsidRPr="00000000">
                                <w:rPr>
                                  <w:rtl w:val="0"/>
                                </w:rPr>
                                <w:delText xml:space="preserve"> </w:delText>
                              </w:r>
                            </w:del>
                          </w:sdtContent>
                        </w:sdt>
                        <w:r w:rsidDel="00000000" w:rsidR="00000000" w:rsidRPr="00000000">
                          <w:rPr>
                            <w:rtl w:val="0"/>
                          </w:rPr>
                        </w:r>
                      </w:p>
                    </w:sdtContent>
                  </w:sdt>
                </w:tc>
              </w:sdtContent>
            </w:sdt>
            <w:tc>
              <w:tcPr>
                <w:tcBorders>
                  <w:top w:color="000000" w:space="0" w:sz="4" w:val="single"/>
                  <w:bottom w:color="000000" w:space="0" w:sz="4" w:val="single"/>
                </w:tcBorders>
                <w:tcMar>
                  <w:left w:w="0.0" w:type="dxa"/>
                  <w:right w:w="0.0" w:type="dxa"/>
                </w:tcMar>
                <w:tcPrChange w:author="Alessandro Samuel Rosa" w:id="67" w:date="2019-10-20T18:13:1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29D">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Change w:author="Alessandro Samuel Rosa" w:id="67" w:date="2019-10-20T18:13:1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29E">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Change w:author="Alessandro Samuel Rosa" w:id="67" w:date="2019-10-20T18:13:1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29F">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Change w:author="Alessandro Samuel Rosa" w:id="67" w:date="2019-10-20T18:13:11Z">
                  <w:tcPr>
                    <w:tcBorders>
                      <w:top w:color="000000" w:space="0" w:sz="4" w:val="single"/>
                      <w:bottom w:color="000000" w:space="0" w:sz="4" w:val="single"/>
                    </w:tcBorders>
                    <w:tcMar>
                      <w:left w:w="0.0" w:type="dxa"/>
                      <w:right w:w="0.0" w:type="dxa"/>
                    </w:tcMar>
                  </w:tcPr>
                </w:tcPrChange>
              </w:tcPr>
              <w:p w:rsidR="00000000" w:rsidDel="00000000" w:rsidP="00000000" w:rsidRDefault="00000000" w:rsidRPr="00000000" w14:paraId="000002A0">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B</w:t>
                </w:r>
              </w:p>
            </w:tc>
          </w:tr>
        </w:sdtContent>
      </w:sdt>
      <w:tr>
        <w:tc>
          <w:tcPr>
            <w:tcBorders>
              <w:top w:color="000000" w:space="0" w:sz="4" w:val="single"/>
            </w:tcBorders>
            <w:tcMar>
              <w:left w:w="0.0" w:type="dxa"/>
              <w:right w:w="0.0" w:type="dxa"/>
            </w:tcMar>
          </w:tcPr>
          <w:p w:rsidR="00000000" w:rsidDel="00000000" w:rsidP="00000000" w:rsidRDefault="00000000" w:rsidRPr="00000000" w14:paraId="000002A1">
            <w:pPr>
              <w:rPr/>
            </w:pPr>
            <w:sdt>
              <w:sdtPr>
                <w:tag w:val="goog_rdk_205"/>
              </w:sdtPr>
              <w:sdtContent>
                <w:ins w:author="Alessandro Samuel Rosa" w:id="69" w:date="2019-10-20T18:14:05Z">
                  <w:r w:rsidDel="00000000" w:rsidR="00000000" w:rsidRPr="00000000">
                    <w:rPr>
                      <w:rtl w:val="0"/>
                    </w:rPr>
                    <w:t xml:space="preserve">S</w:t>
                  </w:r>
                </w:ins>
              </w:sdtContent>
            </w:sdt>
            <w:r w:rsidDel="00000000" w:rsidR="00000000" w:rsidRPr="00000000">
              <w:rPr>
                <w:rtl w:val="0"/>
              </w:rPr>
              <w:t xml:space="preserve">1</w:t>
            </w:r>
            <w:sdt>
              <w:sdtPr>
                <w:tag w:val="goog_rdk_206"/>
              </w:sdtPr>
              <w:sdtContent>
                <w:ins w:author="Alessandro Samuel Rosa" w:id="70" w:date="2019-10-20T18:17:05Z">
                  <w:r w:rsidDel="00000000" w:rsidR="00000000" w:rsidRPr="00000000">
                    <w:rPr>
                      <w:rtl w:val="0"/>
                    </w:rPr>
                    <w:t xml:space="preserve"> </w:t>
                  </w:r>
                  <w:r w:rsidDel="00000000" w:rsidR="00000000" w:rsidRPr="00000000">
                    <w:rPr>
                      <w:rtl w:val="0"/>
                    </w:rPr>
                    <w:t xml:space="preserve">(g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Borders>
              <w:top w:color="000000" w:space="0" w:sz="4" w:val="single"/>
            </w:tcBorders>
            <w:tcMar>
              <w:left w:w="0.0" w:type="dxa"/>
              <w:right w:w="0.0" w:type="dxa"/>
            </w:tcMar>
          </w:tcPr>
          <w:p w:rsidR="00000000" w:rsidDel="00000000" w:rsidP="00000000" w:rsidRDefault="00000000" w:rsidRPr="00000000" w14:paraId="000002A2">
            <w:pPr>
              <w:jc w:val="center"/>
              <w:rPr/>
            </w:pPr>
            <w:r w:rsidDel="00000000" w:rsidR="00000000" w:rsidRPr="00000000">
              <w:rPr>
                <w:rtl w:val="0"/>
              </w:rPr>
              <w:t xml:space="preserve">68</w:t>
            </w:r>
          </w:p>
        </w:tc>
        <w:tc>
          <w:tcPr>
            <w:tcBorders>
              <w:top w:color="000000" w:space="0" w:sz="4" w:val="single"/>
            </w:tcBorders>
            <w:tcMar>
              <w:left w:w="0.0" w:type="dxa"/>
              <w:right w:w="0.0" w:type="dxa"/>
            </w:tcMar>
          </w:tcPr>
          <w:p w:rsidR="00000000" w:rsidDel="00000000" w:rsidP="00000000" w:rsidRDefault="00000000" w:rsidRPr="00000000" w14:paraId="000002A3">
            <w:pPr>
              <w:jc w:val="center"/>
              <w:rPr/>
            </w:pPr>
            <w:r w:rsidDel="00000000" w:rsidR="00000000" w:rsidRPr="00000000">
              <w:rPr>
                <w:rtl w:val="0"/>
              </w:rPr>
              <w:t xml:space="preserve">78</w:t>
            </w:r>
          </w:p>
        </w:tc>
        <w:tc>
          <w:tcPr>
            <w:tcBorders>
              <w:top w:color="000000" w:space="0" w:sz="4" w:val="single"/>
            </w:tcBorders>
            <w:tcMar>
              <w:left w:w="0.0" w:type="dxa"/>
              <w:right w:w="0.0" w:type="dxa"/>
            </w:tcMar>
          </w:tcPr>
          <w:p w:rsidR="00000000" w:rsidDel="00000000" w:rsidP="00000000" w:rsidRDefault="00000000" w:rsidRPr="00000000" w14:paraId="000002A4">
            <w:pPr>
              <w:jc w:val="center"/>
              <w:rPr/>
            </w:pPr>
            <w:r w:rsidDel="00000000" w:rsidR="00000000" w:rsidRPr="00000000">
              <w:rPr>
                <w:rtl w:val="0"/>
              </w:rPr>
              <w:t xml:space="preserve">87</w:t>
            </w:r>
          </w:p>
        </w:tc>
        <w:tc>
          <w:tcPr>
            <w:tcBorders>
              <w:top w:color="000000" w:space="0" w:sz="4" w:val="single"/>
            </w:tcBorders>
            <w:tcMar>
              <w:left w:w="0.0" w:type="dxa"/>
              <w:right w:w="0.0" w:type="dxa"/>
            </w:tcMar>
          </w:tcPr>
          <w:p w:rsidR="00000000" w:rsidDel="00000000" w:rsidP="00000000" w:rsidRDefault="00000000" w:rsidRPr="00000000" w14:paraId="000002A5">
            <w:pPr>
              <w:jc w:val="center"/>
              <w:rPr/>
            </w:pPr>
            <w:r w:rsidDel="00000000" w:rsidR="00000000" w:rsidRPr="00000000">
              <w:rPr>
                <w:rtl w:val="0"/>
              </w:rPr>
              <w:t xml:space="preserve">93</w:t>
            </w:r>
          </w:p>
        </w:tc>
      </w:tr>
      <w:tr>
        <w:tc>
          <w:tcPr>
            <w:tcMar>
              <w:left w:w="0.0" w:type="dxa"/>
              <w:right w:w="0.0" w:type="dxa"/>
            </w:tcMar>
          </w:tcPr>
          <w:p w:rsidR="00000000" w:rsidDel="00000000" w:rsidP="00000000" w:rsidRDefault="00000000" w:rsidRPr="00000000" w14:paraId="000002A6">
            <w:pPr>
              <w:rPr/>
            </w:pPr>
            <w:sdt>
              <w:sdtPr>
                <w:tag w:val="goog_rdk_208"/>
              </w:sdtPr>
              <w:sdtContent>
                <w:ins w:author="Alessandro Samuel Rosa" w:id="71" w:date="2019-10-20T18:14:10Z">
                  <w:r w:rsidDel="00000000" w:rsidR="00000000" w:rsidRPr="00000000">
                    <w:rPr>
                      <w:rtl w:val="0"/>
                    </w:rPr>
                    <w:t xml:space="preserve">S</w:t>
                  </w:r>
                </w:ins>
              </w:sdtContent>
            </w:sdt>
            <w:r w:rsidDel="00000000" w:rsidR="00000000" w:rsidRPr="00000000">
              <w:rPr>
                <w:rtl w:val="0"/>
              </w:rPr>
              <w:t xml:space="preserve">2</w:t>
            </w:r>
            <w:sdt>
              <w:sdtPr>
                <w:tag w:val="goog_rdk_209"/>
              </w:sdtPr>
              <w:sdtContent>
                <w:ins w:author="Alessandro Samuel Rosa" w:id="72" w:date="2019-10-20T18:17:24Z">
                  <w:r w:rsidDel="00000000" w:rsidR="00000000" w:rsidRPr="00000000">
                    <w:rPr>
                      <w:rtl w:val="0"/>
                    </w:rPr>
                    <w:t xml:space="preserve"> </w:t>
                  </w:r>
                  <w:r w:rsidDel="00000000" w:rsidR="00000000" w:rsidRPr="00000000">
                    <w:rPr>
                      <w:rtl w:val="0"/>
                    </w:rPr>
                    <w:t xml:space="preserve">(g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2A7">
            <w:pPr>
              <w:jc w:val="center"/>
              <w:rPr/>
            </w:pPr>
            <w:r w:rsidDel="00000000" w:rsidR="00000000" w:rsidRPr="00000000">
              <w:rPr>
                <w:rtl w:val="0"/>
              </w:rPr>
              <w:t xml:space="preserve">72</w:t>
            </w:r>
          </w:p>
        </w:tc>
        <w:tc>
          <w:tcPr>
            <w:tcMar>
              <w:left w:w="0.0" w:type="dxa"/>
              <w:right w:w="0.0" w:type="dxa"/>
            </w:tcMar>
          </w:tcPr>
          <w:p w:rsidR="00000000" w:rsidDel="00000000" w:rsidP="00000000" w:rsidRDefault="00000000" w:rsidRPr="00000000" w14:paraId="000002A8">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A9">
            <w:pPr>
              <w:jc w:val="center"/>
              <w:rPr/>
            </w:pPr>
            <w:r w:rsidDel="00000000" w:rsidR="00000000" w:rsidRPr="00000000">
              <w:rPr>
                <w:rtl w:val="0"/>
              </w:rPr>
              <w:t xml:space="preserve">90</w:t>
            </w:r>
          </w:p>
        </w:tc>
        <w:tc>
          <w:tcPr>
            <w:tcMar>
              <w:left w:w="0.0" w:type="dxa"/>
              <w:right w:w="0.0" w:type="dxa"/>
            </w:tcMar>
          </w:tcPr>
          <w:p w:rsidR="00000000" w:rsidDel="00000000" w:rsidP="00000000" w:rsidRDefault="00000000" w:rsidRPr="00000000" w14:paraId="000002AA">
            <w:pPr>
              <w:jc w:val="center"/>
              <w:rPr/>
            </w:pPr>
            <w:r w:rsidDel="00000000" w:rsidR="00000000" w:rsidRPr="00000000">
              <w:rPr>
                <w:rtl w:val="0"/>
              </w:rPr>
              <w:t xml:space="preserve">94</w:t>
            </w:r>
          </w:p>
        </w:tc>
      </w:tr>
      <w:tr>
        <w:tc>
          <w:tcPr>
            <w:tcMar>
              <w:left w:w="0.0" w:type="dxa"/>
              <w:right w:w="0.0" w:type="dxa"/>
            </w:tcMar>
          </w:tcPr>
          <w:p w:rsidR="00000000" w:rsidDel="00000000" w:rsidP="00000000" w:rsidRDefault="00000000" w:rsidRPr="00000000" w14:paraId="000002AB">
            <w:pPr>
              <w:rPr/>
            </w:pPr>
            <w:sdt>
              <w:sdtPr>
                <w:tag w:val="goog_rdk_211"/>
              </w:sdtPr>
              <w:sdtContent>
                <w:ins w:author="Alessandro Samuel Rosa" w:id="73" w:date="2019-10-20T18:14:12Z">
                  <w:r w:rsidDel="00000000" w:rsidR="00000000" w:rsidRPr="00000000">
                    <w:rPr>
                      <w:rtl w:val="0"/>
                    </w:rPr>
                    <w:t xml:space="preserve">S</w:t>
                  </w:r>
                </w:ins>
              </w:sdtContent>
            </w:sdt>
            <w:r w:rsidDel="00000000" w:rsidR="00000000" w:rsidRPr="00000000">
              <w:rPr>
                <w:rtl w:val="0"/>
              </w:rPr>
              <w:t xml:space="preserve">3</w:t>
            </w:r>
            <w:sdt>
              <w:sdtPr>
                <w:tag w:val="goog_rdk_212"/>
              </w:sdtPr>
              <w:sdtContent>
                <w:ins w:author="Alessandro Samuel Rosa" w:id="74" w:date="2019-10-20T18:17:28Z">
                  <w:r w:rsidDel="00000000" w:rsidR="00000000" w:rsidRPr="00000000">
                    <w:rPr>
                      <w:rtl w:val="0"/>
                    </w:rPr>
                    <w:t xml:space="preserve"> </w:t>
                  </w:r>
                  <w:r w:rsidDel="00000000" w:rsidR="00000000" w:rsidRPr="00000000">
                    <w:rPr>
                      <w:rtl w:val="0"/>
                    </w:rPr>
                    <w:t xml:space="preserve">(g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2AC">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AD">
            <w:pPr>
              <w:jc w:val="center"/>
              <w:rPr/>
            </w:pPr>
            <w:r w:rsidDel="00000000" w:rsidR="00000000" w:rsidRPr="00000000">
              <w:rPr>
                <w:rtl w:val="0"/>
              </w:rPr>
              <w:t xml:space="preserve">91</w:t>
            </w:r>
          </w:p>
        </w:tc>
        <w:tc>
          <w:tcPr>
            <w:tcMar>
              <w:left w:w="0.0" w:type="dxa"/>
              <w:right w:w="0.0" w:type="dxa"/>
            </w:tcMar>
          </w:tcPr>
          <w:p w:rsidR="00000000" w:rsidDel="00000000" w:rsidP="00000000" w:rsidRDefault="00000000" w:rsidRPr="00000000" w14:paraId="000002AE">
            <w:pPr>
              <w:jc w:val="center"/>
              <w:rPr/>
            </w:pPr>
            <w:r w:rsidDel="00000000" w:rsidR="00000000" w:rsidRPr="00000000">
              <w:rPr>
                <w:rtl w:val="0"/>
              </w:rPr>
              <w:t xml:space="preserve">91</w:t>
            </w:r>
          </w:p>
        </w:tc>
        <w:tc>
          <w:tcPr>
            <w:tcMar>
              <w:left w:w="0.0" w:type="dxa"/>
              <w:right w:w="0.0" w:type="dxa"/>
            </w:tcMar>
          </w:tcPr>
          <w:p w:rsidR="00000000" w:rsidDel="00000000" w:rsidP="00000000" w:rsidRDefault="00000000" w:rsidRPr="00000000" w14:paraId="000002AF">
            <w:pPr>
              <w:jc w:val="center"/>
              <w:rPr/>
            </w:pPr>
            <w:r w:rsidDel="00000000" w:rsidR="00000000" w:rsidRPr="00000000">
              <w:rPr>
                <w:rtl w:val="0"/>
              </w:rPr>
              <w:t xml:space="preserve">89</w:t>
            </w:r>
          </w:p>
        </w:tc>
      </w:tr>
      <w:tr>
        <w:tc>
          <w:tcPr>
            <w:tcMar>
              <w:left w:w="0.0" w:type="dxa"/>
              <w:right w:w="0.0" w:type="dxa"/>
            </w:tcMar>
          </w:tcPr>
          <w:p w:rsidR="00000000" w:rsidDel="00000000" w:rsidP="00000000" w:rsidRDefault="00000000" w:rsidRPr="00000000" w14:paraId="000002B0">
            <w:pPr>
              <w:rPr/>
            </w:pPr>
            <w:sdt>
              <w:sdtPr>
                <w:tag w:val="goog_rdk_214"/>
              </w:sdtPr>
              <w:sdtContent>
                <w:ins w:author="Alessandro Samuel Rosa" w:id="75" w:date="2019-10-20T18:14:13Z">
                  <w:r w:rsidDel="00000000" w:rsidR="00000000" w:rsidRPr="00000000">
                    <w:rPr>
                      <w:rtl w:val="0"/>
                    </w:rPr>
                    <w:t xml:space="preserve">S</w:t>
                  </w:r>
                </w:ins>
              </w:sdtContent>
            </w:sdt>
            <w:r w:rsidDel="00000000" w:rsidR="00000000" w:rsidRPr="00000000">
              <w:rPr>
                <w:rtl w:val="0"/>
              </w:rPr>
              <w:t xml:space="preserve">4</w:t>
            </w:r>
            <w:sdt>
              <w:sdtPr>
                <w:tag w:val="goog_rdk_215"/>
              </w:sdtPr>
              <w:sdtContent>
                <w:ins w:author="Alessandro Samuel Rosa" w:id="76" w:date="2019-10-20T18:17:30Z">
                  <w:r w:rsidDel="00000000" w:rsidR="00000000" w:rsidRPr="00000000">
                    <w:rPr>
                      <w:rtl w:val="0"/>
                    </w:rPr>
                    <w:t xml:space="preserve"> </w:t>
                  </w:r>
                  <w:r w:rsidDel="00000000" w:rsidR="00000000" w:rsidRPr="00000000">
                    <w:rPr>
                      <w:rtl w:val="0"/>
                    </w:rPr>
                    <w:t xml:space="preserve">(g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2B1">
            <w:pPr>
              <w:jc w:val="center"/>
              <w:rPr/>
            </w:pPr>
            <w:r w:rsidDel="00000000" w:rsidR="00000000" w:rsidRPr="00000000">
              <w:rPr>
                <w:rtl w:val="0"/>
              </w:rPr>
              <w:t xml:space="preserve">84</w:t>
            </w:r>
          </w:p>
        </w:tc>
        <w:tc>
          <w:tcPr>
            <w:tcMar>
              <w:left w:w="0.0" w:type="dxa"/>
              <w:right w:w="0.0" w:type="dxa"/>
            </w:tcMar>
          </w:tcPr>
          <w:p w:rsidR="00000000" w:rsidDel="00000000" w:rsidP="00000000" w:rsidRDefault="00000000" w:rsidRPr="00000000" w14:paraId="000002B2">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B3">
            <w:pPr>
              <w:jc w:val="center"/>
              <w:rPr/>
            </w:pPr>
            <w:r w:rsidDel="00000000" w:rsidR="00000000" w:rsidRPr="00000000">
              <w:rPr>
                <w:rtl w:val="0"/>
              </w:rPr>
              <w:t xml:space="preserve">92</w:t>
            </w:r>
          </w:p>
        </w:tc>
        <w:tc>
          <w:tcPr>
            <w:tcMar>
              <w:left w:w="0.0" w:type="dxa"/>
              <w:right w:w="0.0" w:type="dxa"/>
            </w:tcMar>
          </w:tcPr>
          <w:p w:rsidR="00000000" w:rsidDel="00000000" w:rsidP="00000000" w:rsidRDefault="00000000" w:rsidRPr="00000000" w14:paraId="000002B4">
            <w:pPr>
              <w:jc w:val="center"/>
              <w:rPr/>
            </w:pPr>
            <w:r w:rsidDel="00000000" w:rsidR="00000000" w:rsidRPr="00000000">
              <w:rPr>
                <w:rtl w:val="0"/>
              </w:rPr>
              <w:t xml:space="preserve">78</w:t>
            </w:r>
          </w:p>
        </w:tc>
      </w:tr>
      <w:tr>
        <w:tc>
          <w:tcPr>
            <w:tcMar>
              <w:left w:w="0.0" w:type="dxa"/>
              <w:right w:w="0.0" w:type="dxa"/>
            </w:tcMar>
          </w:tcPr>
          <w:p w:rsidR="00000000" w:rsidDel="00000000" w:rsidP="00000000" w:rsidRDefault="00000000" w:rsidRPr="00000000" w14:paraId="000002B5">
            <w:pPr>
              <w:rPr/>
            </w:pPr>
            <w:sdt>
              <w:sdtPr>
                <w:tag w:val="goog_rdk_217"/>
              </w:sdtPr>
              <w:sdtContent>
                <w:ins w:author="Alessandro Samuel Rosa" w:id="77" w:date="2019-10-20T18:14:14Z">
                  <w:r w:rsidDel="00000000" w:rsidR="00000000" w:rsidRPr="00000000">
                    <w:rPr>
                      <w:rtl w:val="0"/>
                    </w:rPr>
                    <w:t xml:space="preserve">S</w:t>
                  </w:r>
                </w:ins>
              </w:sdtContent>
            </w:sdt>
            <w:r w:rsidDel="00000000" w:rsidR="00000000" w:rsidRPr="00000000">
              <w:rPr>
                <w:rtl w:val="0"/>
              </w:rPr>
              <w:t xml:space="preserve">5</w:t>
            </w:r>
            <w:sdt>
              <w:sdtPr>
                <w:tag w:val="goog_rdk_218"/>
              </w:sdtPr>
              <w:sdtContent>
                <w:ins w:author="Alessandro Samuel Rosa" w:id="78" w:date="2019-10-20T18:17:32Z">
                  <w:r w:rsidDel="00000000" w:rsidR="00000000" w:rsidRPr="00000000">
                    <w:rPr>
                      <w:rtl w:val="0"/>
                    </w:rPr>
                    <w:t xml:space="preserve"> </w:t>
                  </w:r>
                  <w:r w:rsidDel="00000000" w:rsidR="00000000" w:rsidRPr="00000000">
                    <w:rPr>
                      <w:rtl w:val="0"/>
                    </w:rPr>
                    <w:t xml:space="preserve">(g kg</w:t>
                  </w:r>
                  <w:r w:rsidDel="00000000" w:rsidR="00000000" w:rsidRPr="00000000">
                    <w:rPr>
                      <w:rtl w:val="0"/>
                    </w:rPr>
                    <w:t xml:space="preserve">-1</w:t>
                  </w:r>
                  <w:r w:rsidDel="00000000" w:rsidR="00000000" w:rsidRPr="00000000">
                    <w:rPr>
                      <w:rtl w:val="0"/>
                    </w:rPr>
                    <w:t xml:space="preserve">)</w:t>
                  </w:r>
                </w:ins>
              </w:sdtContent>
            </w:sdt>
            <w:r w:rsidDel="00000000" w:rsidR="00000000" w:rsidRPr="00000000">
              <w:rPr>
                <w:rtl w:val="0"/>
              </w:rPr>
            </w:r>
          </w:p>
        </w:tc>
        <w:tc>
          <w:tcPr>
            <w:tcMar>
              <w:left w:w="0.0" w:type="dxa"/>
              <w:right w:w="0.0" w:type="dxa"/>
            </w:tcMar>
          </w:tcPr>
          <w:p w:rsidR="00000000" w:rsidDel="00000000" w:rsidP="00000000" w:rsidRDefault="00000000" w:rsidRPr="00000000" w14:paraId="000002B6">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B7">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B8">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B9">
            <w:pPr>
              <w:jc w:val="center"/>
              <w:rPr/>
            </w:pPr>
            <w:r w:rsidDel="00000000" w:rsidR="00000000" w:rsidRPr="00000000">
              <w:rPr>
                <w:rtl w:val="0"/>
              </w:rPr>
              <w:t xml:space="preserve">85</w:t>
            </w:r>
          </w:p>
        </w:tc>
      </w:tr>
      <w:tr>
        <w:tc>
          <w:tcPr>
            <w:tcMar>
              <w:left w:w="0.0" w:type="dxa"/>
              <w:right w:w="0.0" w:type="dxa"/>
            </w:tcMar>
          </w:tcPr>
          <w:p w:rsidR="00000000" w:rsidDel="00000000" w:rsidP="00000000" w:rsidRDefault="00000000" w:rsidRPr="00000000" w14:paraId="000002BA">
            <w:pPr>
              <w:rPr/>
            </w:pPr>
            <w:r w:rsidDel="00000000" w:rsidR="00000000" w:rsidRPr="00000000">
              <w:rPr>
                <w:rtl w:val="0"/>
              </w:rPr>
              <w:t xml:space="preserve">Mean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BB">
            <w:pPr>
              <w:jc w:val="center"/>
              <w:rPr/>
            </w:pPr>
            <w:r w:rsidDel="00000000" w:rsidR="00000000" w:rsidRPr="00000000">
              <w:rPr>
                <w:rtl w:val="0"/>
              </w:rPr>
              <w:t xml:space="preserve">73,39</w:t>
            </w:r>
          </w:p>
        </w:tc>
        <w:tc>
          <w:tcPr>
            <w:tcMar>
              <w:left w:w="0.0" w:type="dxa"/>
              <w:right w:w="0.0" w:type="dxa"/>
            </w:tcMar>
          </w:tcPr>
          <w:p w:rsidR="00000000" w:rsidDel="00000000" w:rsidP="00000000" w:rsidRDefault="00000000" w:rsidRPr="00000000" w14:paraId="000002BC">
            <w:pPr>
              <w:jc w:val="center"/>
              <w:rPr/>
            </w:pPr>
            <w:r w:rsidDel="00000000" w:rsidR="00000000" w:rsidRPr="00000000">
              <w:rPr>
                <w:rtl w:val="0"/>
              </w:rPr>
              <w:t xml:space="preserve">74,47</w:t>
            </w:r>
          </w:p>
        </w:tc>
        <w:tc>
          <w:tcPr>
            <w:tcMar>
              <w:left w:w="0.0" w:type="dxa"/>
              <w:right w:w="0.0" w:type="dxa"/>
            </w:tcMar>
          </w:tcPr>
          <w:p w:rsidR="00000000" w:rsidDel="00000000" w:rsidP="00000000" w:rsidRDefault="00000000" w:rsidRPr="00000000" w14:paraId="000002BD">
            <w:pPr>
              <w:jc w:val="center"/>
              <w:rPr/>
            </w:pPr>
            <w:r w:rsidDel="00000000" w:rsidR="00000000" w:rsidRPr="00000000">
              <w:rPr>
                <w:rtl w:val="0"/>
              </w:rPr>
              <w:t xml:space="preserve">88,77</w:t>
            </w:r>
          </w:p>
        </w:tc>
        <w:tc>
          <w:tcPr>
            <w:tcMar>
              <w:left w:w="0.0" w:type="dxa"/>
              <w:right w:w="0.0" w:type="dxa"/>
            </w:tcMar>
          </w:tcPr>
          <w:p w:rsidR="00000000" w:rsidDel="00000000" w:rsidP="00000000" w:rsidRDefault="00000000" w:rsidRPr="00000000" w14:paraId="000002BE">
            <w:pPr>
              <w:jc w:val="center"/>
              <w:rPr/>
            </w:pPr>
            <w:r w:rsidDel="00000000" w:rsidR="00000000" w:rsidRPr="00000000">
              <w:rPr>
                <w:rtl w:val="0"/>
              </w:rPr>
              <w:t xml:space="preserve">87,90</w:t>
            </w:r>
          </w:p>
        </w:tc>
      </w:tr>
      <w:tr>
        <w:tc>
          <w:tcPr>
            <w:tcMar>
              <w:left w:w="0.0" w:type="dxa"/>
              <w:right w:w="0.0" w:type="dxa"/>
            </w:tcMar>
          </w:tcPr>
          <w:p w:rsidR="00000000" w:rsidDel="00000000" w:rsidP="00000000" w:rsidRDefault="00000000" w:rsidRPr="00000000" w14:paraId="000002BF">
            <w:pPr>
              <w:rPr/>
            </w:pPr>
            <w:r w:rsidDel="00000000" w:rsidR="00000000" w:rsidRPr="00000000">
              <w:rPr>
                <w:rtl w:val="0"/>
              </w:rPr>
              <w:t xml:space="preserve">SD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C0">
            <w:pPr>
              <w:jc w:val="center"/>
              <w:rPr/>
            </w:pPr>
            <w:r w:rsidDel="00000000" w:rsidR="00000000" w:rsidRPr="00000000">
              <w:rPr>
                <w:rtl w:val="0"/>
              </w:rPr>
              <w:t xml:space="preserve">10,25</w:t>
            </w:r>
          </w:p>
        </w:tc>
        <w:tc>
          <w:tcPr>
            <w:tcMar>
              <w:left w:w="0.0" w:type="dxa"/>
              <w:right w:w="0.0" w:type="dxa"/>
            </w:tcMar>
          </w:tcPr>
          <w:p w:rsidR="00000000" w:rsidDel="00000000" w:rsidP="00000000" w:rsidRDefault="00000000" w:rsidRPr="00000000" w14:paraId="000002C1">
            <w:pPr>
              <w:jc w:val="center"/>
              <w:rPr/>
            </w:pPr>
            <w:r w:rsidDel="00000000" w:rsidR="00000000" w:rsidRPr="00000000">
              <w:rPr>
                <w:rtl w:val="0"/>
              </w:rPr>
              <w:t xml:space="preserve">13,92</w:t>
            </w:r>
          </w:p>
        </w:tc>
        <w:tc>
          <w:tcPr>
            <w:tcMar>
              <w:left w:w="0.0" w:type="dxa"/>
              <w:right w:w="0.0" w:type="dxa"/>
            </w:tcMar>
          </w:tcPr>
          <w:p w:rsidR="00000000" w:rsidDel="00000000" w:rsidP="00000000" w:rsidRDefault="00000000" w:rsidRPr="00000000" w14:paraId="000002C2">
            <w:pPr>
              <w:jc w:val="center"/>
              <w:rPr/>
            </w:pPr>
            <w:r w:rsidDel="00000000" w:rsidR="00000000" w:rsidRPr="00000000">
              <w:rPr>
                <w:rtl w:val="0"/>
              </w:rPr>
              <w:t xml:space="preserve">3,57</w:t>
            </w:r>
          </w:p>
        </w:tc>
        <w:tc>
          <w:tcPr>
            <w:tcMar>
              <w:left w:w="0.0" w:type="dxa"/>
              <w:right w:w="0.0" w:type="dxa"/>
            </w:tcMar>
          </w:tcPr>
          <w:p w:rsidR="00000000" w:rsidDel="00000000" w:rsidP="00000000" w:rsidRDefault="00000000" w:rsidRPr="00000000" w14:paraId="000002C3">
            <w:pPr>
              <w:jc w:val="center"/>
              <w:rPr/>
            </w:pPr>
            <w:r w:rsidDel="00000000" w:rsidR="00000000" w:rsidRPr="00000000">
              <w:rPr>
                <w:rtl w:val="0"/>
              </w:rPr>
              <w:t xml:space="preserve">6,57</w:t>
            </w:r>
          </w:p>
        </w:tc>
      </w:tr>
      <w:tr>
        <w:tc>
          <w:tcPr>
            <w:tcMar>
              <w:left w:w="0.0" w:type="dxa"/>
              <w:right w:w="0.0" w:type="dxa"/>
            </w:tcMar>
          </w:tcPr>
          <w:p w:rsidR="00000000" w:rsidDel="00000000" w:rsidP="00000000" w:rsidRDefault="00000000" w:rsidRPr="00000000" w14:paraId="000002C4">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2C5">
            <w:pPr>
              <w:jc w:val="center"/>
              <w:rPr/>
            </w:pPr>
            <w:r w:rsidDel="00000000" w:rsidR="00000000" w:rsidRPr="00000000">
              <w:rPr>
                <w:rtl w:val="0"/>
              </w:rPr>
              <w:t xml:space="preserve">13,96</w:t>
            </w:r>
          </w:p>
        </w:tc>
        <w:tc>
          <w:tcPr>
            <w:tcMar>
              <w:left w:w="0.0" w:type="dxa"/>
              <w:right w:w="0.0" w:type="dxa"/>
            </w:tcMar>
          </w:tcPr>
          <w:p w:rsidR="00000000" w:rsidDel="00000000" w:rsidP="00000000" w:rsidRDefault="00000000" w:rsidRPr="00000000" w14:paraId="000002C6">
            <w:pPr>
              <w:jc w:val="center"/>
              <w:rPr/>
            </w:pPr>
            <w:r w:rsidDel="00000000" w:rsidR="00000000" w:rsidRPr="00000000">
              <w:rPr>
                <w:rtl w:val="0"/>
              </w:rPr>
              <w:t xml:space="preserve">18,69</w:t>
            </w:r>
          </w:p>
        </w:tc>
        <w:tc>
          <w:tcPr>
            <w:tcMar>
              <w:left w:w="0.0" w:type="dxa"/>
              <w:right w:w="0.0" w:type="dxa"/>
            </w:tcMar>
          </w:tcPr>
          <w:p w:rsidR="00000000" w:rsidDel="00000000" w:rsidP="00000000" w:rsidRDefault="00000000" w:rsidRPr="00000000" w14:paraId="000002C7">
            <w:pPr>
              <w:jc w:val="center"/>
              <w:rPr/>
            </w:pPr>
            <w:r w:rsidDel="00000000" w:rsidR="00000000" w:rsidRPr="00000000">
              <w:rPr>
                <w:rtl w:val="0"/>
              </w:rPr>
              <w:t xml:space="preserve">4,02</w:t>
            </w:r>
          </w:p>
        </w:tc>
        <w:tc>
          <w:tcPr>
            <w:tcMar>
              <w:left w:w="0.0" w:type="dxa"/>
              <w:right w:w="0.0" w:type="dxa"/>
            </w:tcMar>
          </w:tcPr>
          <w:p w:rsidR="00000000" w:rsidDel="00000000" w:rsidP="00000000" w:rsidRDefault="00000000" w:rsidRPr="00000000" w14:paraId="000002C8">
            <w:pPr>
              <w:jc w:val="center"/>
              <w:rPr/>
            </w:pPr>
            <w:r w:rsidDel="00000000" w:rsidR="00000000" w:rsidRPr="00000000">
              <w:rPr>
                <w:rtl w:val="0"/>
              </w:rPr>
              <w:t xml:space="preserve">7,47</w:t>
            </w:r>
          </w:p>
        </w:tc>
      </w:tr>
      <w:tr>
        <w:tc>
          <w:tcPr>
            <w:tcMar>
              <w:left w:w="0.0" w:type="dxa"/>
              <w:right w:w="0.0" w:type="dxa"/>
            </w:tcMar>
          </w:tcPr>
          <w:p w:rsidR="00000000" w:rsidDel="00000000" w:rsidP="00000000" w:rsidRDefault="00000000" w:rsidRPr="00000000" w14:paraId="000002C9">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2CA">
            <w:pPr>
              <w:jc w:val="center"/>
              <w:rPr/>
            </w:pPr>
            <w:r w:rsidDel="00000000" w:rsidR="00000000" w:rsidRPr="00000000">
              <w:rPr>
                <w:rtl w:val="0"/>
              </w:rPr>
              <w:t xml:space="preserve">-17,54</w:t>
            </w:r>
          </w:p>
        </w:tc>
        <w:tc>
          <w:tcPr>
            <w:tcMar>
              <w:left w:w="0.0" w:type="dxa"/>
              <w:right w:w="0.0" w:type="dxa"/>
            </w:tcMar>
          </w:tcPr>
          <w:p w:rsidR="00000000" w:rsidDel="00000000" w:rsidP="00000000" w:rsidRDefault="00000000" w:rsidRPr="00000000" w14:paraId="000002CB">
            <w:pPr>
              <w:jc w:val="center"/>
              <w:rPr/>
            </w:pPr>
            <w:r w:rsidDel="00000000" w:rsidR="00000000" w:rsidRPr="00000000">
              <w:rPr>
                <w:rtl w:val="0"/>
              </w:rPr>
              <w:t xml:space="preserve">-16,32</w:t>
            </w:r>
          </w:p>
        </w:tc>
        <w:tc>
          <w:tcPr>
            <w:tcMar>
              <w:left w:w="0.0" w:type="dxa"/>
              <w:right w:w="0.0" w:type="dxa"/>
            </w:tcMar>
          </w:tcPr>
          <w:p w:rsidR="00000000" w:rsidDel="00000000" w:rsidP="00000000" w:rsidRDefault="00000000" w:rsidRPr="00000000" w14:paraId="000002CC">
            <w:pPr>
              <w:jc w:val="center"/>
              <w:rPr/>
            </w:pPr>
            <w:r w:rsidDel="00000000" w:rsidR="00000000" w:rsidRPr="00000000">
              <w:rPr>
                <w:rtl w:val="0"/>
              </w:rPr>
              <w:t xml:space="preserve">-0,2600</w:t>
            </w:r>
          </w:p>
        </w:tc>
        <w:tc>
          <w:tcPr>
            <w:tcMar>
              <w:left w:w="0.0" w:type="dxa"/>
              <w:right w:w="0.0" w:type="dxa"/>
            </w:tcMar>
          </w:tcPr>
          <w:p w:rsidR="00000000" w:rsidDel="00000000" w:rsidP="00000000" w:rsidRDefault="00000000" w:rsidRPr="00000000" w14:paraId="000002CD">
            <w:pPr>
              <w:jc w:val="center"/>
              <w:rPr/>
            </w:pPr>
            <w:r w:rsidDel="00000000" w:rsidR="00000000" w:rsidRPr="00000000">
              <w:rPr>
                <w:rtl w:val="0"/>
              </w:rPr>
              <w:t xml:space="preserve">-1,2300</w:t>
            </w:r>
          </w:p>
        </w:tc>
      </w:tr>
      <w:tr>
        <w:tc>
          <w:tcPr>
            <w:tcMar>
              <w:left w:w="0.0" w:type="dxa"/>
              <w:right w:w="0.0" w:type="dxa"/>
            </w:tcMar>
          </w:tcPr>
          <w:p w:rsidR="00000000" w:rsidDel="00000000" w:rsidP="00000000" w:rsidRDefault="00000000" w:rsidRPr="00000000" w14:paraId="000002CE">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CF">
            <w:pPr>
              <w:jc w:val="center"/>
              <w:rPr/>
            </w:pPr>
            <w:r w:rsidDel="00000000" w:rsidR="00000000" w:rsidRPr="00000000">
              <w:rPr>
                <w:rtl w:val="0"/>
              </w:rPr>
              <w:t xml:space="preserve">-3,4080</w:t>
            </w:r>
          </w:p>
        </w:tc>
        <w:tc>
          <w:tcPr>
            <w:tcMar>
              <w:left w:w="0.0" w:type="dxa"/>
              <w:right w:w="0.0" w:type="dxa"/>
            </w:tcMar>
          </w:tcPr>
          <w:p w:rsidR="00000000" w:rsidDel="00000000" w:rsidP="00000000" w:rsidRDefault="00000000" w:rsidRPr="00000000" w14:paraId="000002D0">
            <w:pPr>
              <w:jc w:val="center"/>
              <w:rPr/>
            </w:pPr>
            <w:r w:rsidDel="00000000" w:rsidR="00000000" w:rsidRPr="00000000">
              <w:rPr>
                <w:rtl w:val="0"/>
              </w:rPr>
              <w:t xml:space="preserve">-2,3330</w:t>
            </w:r>
          </w:p>
        </w:tc>
        <w:tc>
          <w:tcPr>
            <w:tcMar>
              <w:left w:w="0.0" w:type="dxa"/>
              <w:right w:w="0.0" w:type="dxa"/>
            </w:tcMar>
          </w:tcPr>
          <w:p w:rsidR="00000000" w:rsidDel="00000000" w:rsidP="00000000" w:rsidRDefault="00000000" w:rsidRPr="00000000" w14:paraId="000002D1">
            <w:pPr>
              <w:jc w:val="center"/>
              <w:rPr/>
            </w:pPr>
            <w:r w:rsidDel="00000000" w:rsidR="00000000" w:rsidRPr="00000000">
              <w:rPr>
                <w:rtl w:val="0"/>
              </w:rPr>
              <w:t xml:space="preserve">-0,1470</w:t>
            </w:r>
          </w:p>
        </w:tc>
        <w:tc>
          <w:tcPr>
            <w:tcMar>
              <w:left w:w="0.0" w:type="dxa"/>
              <w:right w:w="0.0" w:type="dxa"/>
            </w:tcMar>
          </w:tcPr>
          <w:p w:rsidR="00000000" w:rsidDel="00000000" w:rsidP="00000000" w:rsidRDefault="00000000" w:rsidRPr="00000000" w14:paraId="000002D2">
            <w:pPr>
              <w:jc w:val="center"/>
              <w:rPr/>
            </w:pPr>
            <w:r w:rsidDel="00000000" w:rsidR="00000000" w:rsidRPr="00000000">
              <w:rPr>
                <w:rtl w:val="0"/>
              </w:rPr>
              <w:t xml:space="preserve">-0,3730</w:t>
            </w:r>
          </w:p>
        </w:tc>
      </w:tr>
      <w:tr>
        <w:tc>
          <w:tcPr>
            <w:tcMar>
              <w:left w:w="0.0" w:type="dxa"/>
              <w:right w:w="0.0" w:type="dxa"/>
            </w:tcMar>
          </w:tcPr>
          <w:p w:rsidR="00000000" w:rsidDel="00000000" w:rsidP="00000000" w:rsidRDefault="00000000" w:rsidRPr="00000000" w14:paraId="000002D3">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D4">
            <w:pPr>
              <w:jc w:val="center"/>
              <w:rPr/>
            </w:pPr>
            <w:r w:rsidDel="00000000" w:rsidR="00000000" w:rsidRPr="00000000">
              <w:rPr>
                <w:rtl w:val="0"/>
              </w:rPr>
              <w:t xml:space="preserve">0,0271</w:t>
            </w:r>
          </w:p>
        </w:tc>
        <w:tc>
          <w:tcPr>
            <w:tcMar>
              <w:left w:w="0.0" w:type="dxa"/>
              <w:right w:w="0.0" w:type="dxa"/>
            </w:tcMar>
          </w:tcPr>
          <w:p w:rsidR="00000000" w:rsidDel="00000000" w:rsidP="00000000" w:rsidRDefault="00000000" w:rsidRPr="00000000" w14:paraId="000002D5">
            <w:pPr>
              <w:jc w:val="center"/>
              <w:rPr/>
            </w:pPr>
            <w:r w:rsidDel="00000000" w:rsidR="00000000" w:rsidRPr="00000000">
              <w:rPr>
                <w:rtl w:val="0"/>
              </w:rPr>
              <w:t xml:space="preserve">0,0799</w:t>
            </w:r>
          </w:p>
        </w:tc>
        <w:tc>
          <w:tcPr>
            <w:tcMar>
              <w:left w:w="0.0" w:type="dxa"/>
              <w:right w:w="0.0" w:type="dxa"/>
            </w:tcMar>
          </w:tcPr>
          <w:p w:rsidR="00000000" w:rsidDel="00000000" w:rsidP="00000000" w:rsidRDefault="00000000" w:rsidRPr="00000000" w14:paraId="000002D6">
            <w:pPr>
              <w:jc w:val="center"/>
              <w:rPr/>
            </w:pPr>
            <w:r w:rsidDel="00000000" w:rsidR="00000000" w:rsidRPr="00000000">
              <w:rPr>
                <w:rtl w:val="0"/>
              </w:rPr>
              <w:t xml:space="preserve">0,8904</w:t>
            </w:r>
          </w:p>
        </w:tc>
        <w:tc>
          <w:tcPr>
            <w:tcMar>
              <w:left w:w="0.0" w:type="dxa"/>
              <w:right w:w="0.0" w:type="dxa"/>
            </w:tcMar>
          </w:tcPr>
          <w:p w:rsidR="00000000" w:rsidDel="00000000" w:rsidP="00000000" w:rsidRDefault="00000000" w:rsidRPr="00000000" w14:paraId="000002D7">
            <w:pPr>
              <w:jc w:val="center"/>
              <w:rPr/>
            </w:pPr>
            <w:r w:rsidDel="00000000" w:rsidR="00000000" w:rsidRPr="00000000">
              <w:rPr>
                <w:rtl w:val="0"/>
              </w:rPr>
              <w:t xml:space="preserve">0,7279</w:t>
            </w:r>
          </w:p>
        </w:tc>
      </w:tr>
      <w:tr>
        <w:tc>
          <w:tcPr>
            <w:tcMar>
              <w:left w:w="0.0" w:type="dxa"/>
              <w:right w:w="0.0" w:type="dxa"/>
            </w:tcMar>
          </w:tcPr>
          <w:p w:rsidR="00000000" w:rsidDel="00000000" w:rsidP="00000000" w:rsidRDefault="00000000" w:rsidRPr="00000000" w14:paraId="000002D8">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tcPr>
          <w:p w:rsidR="00000000" w:rsidDel="00000000" w:rsidP="00000000" w:rsidRDefault="00000000" w:rsidRPr="00000000" w14:paraId="000002D9">
            <w:pPr>
              <w:jc w:val="center"/>
              <w:rPr/>
            </w:pPr>
            <w:r w:rsidDel="00000000" w:rsidR="00000000" w:rsidRPr="00000000">
              <w:rPr>
                <w:rtl w:val="0"/>
              </w:rPr>
              <w:t xml:space="preserve">-0,1150</w:t>
            </w:r>
          </w:p>
        </w:tc>
        <w:tc>
          <w:tcPr>
            <w:gridSpan w:val="2"/>
            <w:tcMar>
              <w:left w:w="0.0" w:type="dxa"/>
              <w:right w:w="0.0" w:type="dxa"/>
            </w:tcMar>
          </w:tcPr>
          <w:p w:rsidR="00000000" w:rsidDel="00000000" w:rsidP="00000000" w:rsidRDefault="00000000" w:rsidRPr="00000000" w14:paraId="000002DB">
            <w:pPr>
              <w:jc w:val="center"/>
              <w:rPr/>
            </w:pPr>
            <w:r w:rsidDel="00000000" w:rsidR="00000000" w:rsidRPr="00000000">
              <w:rPr>
                <w:rtl w:val="0"/>
              </w:rPr>
              <w:t xml:space="preserve">0,2460</w:t>
            </w:r>
          </w:p>
        </w:tc>
      </w:tr>
      <w:tr>
        <w:tc>
          <w:tcPr>
            <w:tcBorders>
              <w:bottom w:color="000000" w:space="0" w:sz="4" w:val="single"/>
            </w:tcBorders>
            <w:tcMar>
              <w:left w:w="0.0" w:type="dxa"/>
              <w:right w:w="0.0" w:type="dxa"/>
            </w:tcMar>
          </w:tcPr>
          <w:p w:rsidR="00000000" w:rsidDel="00000000" w:rsidP="00000000" w:rsidRDefault="00000000" w:rsidRPr="00000000" w14:paraId="000002DD">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tcPr>
          <w:p w:rsidR="00000000" w:rsidDel="00000000" w:rsidP="00000000" w:rsidRDefault="00000000" w:rsidRPr="00000000" w14:paraId="000002DE">
            <w:pPr>
              <w:jc w:val="center"/>
              <w:rPr/>
            </w:pPr>
            <w:r w:rsidDel="00000000" w:rsidR="00000000" w:rsidRPr="00000000">
              <w:rPr>
                <w:rtl w:val="0"/>
              </w:rPr>
              <w:t xml:space="preserve">0,9138</w:t>
            </w:r>
          </w:p>
        </w:tc>
        <w:tc>
          <w:tcPr>
            <w:gridSpan w:val="2"/>
            <w:tcBorders>
              <w:bottom w:color="000000" w:space="0" w:sz="4" w:val="single"/>
            </w:tcBorders>
            <w:tcMar>
              <w:left w:w="0.0" w:type="dxa"/>
              <w:right w:w="0.0" w:type="dxa"/>
            </w:tcMar>
          </w:tcPr>
          <w:p w:rsidR="00000000" w:rsidDel="00000000" w:rsidP="00000000" w:rsidRDefault="00000000" w:rsidRPr="00000000" w14:paraId="000002E0">
            <w:pPr>
              <w:jc w:val="center"/>
              <w:rPr/>
            </w:pPr>
            <w:r w:rsidDel="00000000" w:rsidR="00000000" w:rsidRPr="00000000">
              <w:rPr>
                <w:rtl w:val="0"/>
              </w:rPr>
              <w:t xml:space="preserve">0,8178</w:t>
            </w:r>
          </w:p>
        </w:tc>
      </w:tr>
    </w:tbl>
    <w:p w:rsidR="00000000" w:rsidDel="00000000" w:rsidP="00000000" w:rsidRDefault="00000000" w:rsidRPr="00000000" w14:paraId="000002E2">
      <w:pPr>
        <w:rPr>
          <w:b w:val="1"/>
          <w:sz w:val="23"/>
          <w:szCs w:val="23"/>
        </w:rPr>
      </w:pPr>
      <w:r w:rsidDel="00000000" w:rsidR="00000000" w:rsidRPr="00000000">
        <w:rPr>
          <w:rtl w:val="0"/>
        </w:rPr>
      </w:r>
    </w:p>
    <w:sectPr>
      <w:footerReference r:id="rId38" w:type="default"/>
      <w:pgSz w:h="16838" w:w="11906"/>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lessandro Samuel Rosa" w:id="1" w:date="2019-10-20T19:08:30Z">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"page 10, lines 21-22: update cited references"</w:t>
      </w:r>
    </w:p>
  </w:comment>
  <w:comment w:author="Alessandro Samuel Rosa" w:id="2" w:date="2019-10-20T19:18:58Z">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not see a need to update the references. This is mainly because we want to demonstrate that similar findings have already been found else where during the 1990's (1992 and 1996), 2000's (2006) and 2010's (2012 and 2016). And this findings seem to have been largely ignored by Brazilian soil scientists. We hope the reviewer with agree with us that this is more important than having only up to date references.</w:t>
      </w:r>
    </w:p>
  </w:comment>
  <w:comment w:author="Alessandro Samuel Rosa" w:id="4" w:date="2019-10-20T19:08:30Z">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"page 10, lines 21-22: update cited references"</w:t>
      </w:r>
    </w:p>
  </w:comment>
  <w:comment w:author="Alessandro Samuel Rosa" w:id="5" w:date="2019-10-20T19:18:58Z">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not see a need to update the references. This is mainly because we want to demonstrate that similar findings have already been found else where during the 1990's (1992 and 1996), 2000's (2006) and 2010's (2012 and 2016). And this findings seem to have been largely ignored by Brazilian soil scientists. We hope the reviewer with agree with us that this is more important than having only up to date references.</w:t>
      </w:r>
    </w:p>
  </w:comment>
  <w:comment w:author="Alessandro Samuel Rosa" w:id="6" w:date="2019-10-20T19:08:30Z">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"page 10, lines 21-22: update cited references"</w:t>
      </w:r>
    </w:p>
  </w:comment>
  <w:comment w:author="Alessandro Samuel Rosa" w:id="7" w:date="2019-10-20T19:18:58Z">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do not see a need to update the references. This is mainly because we want to demonstrate that similar findings have already been found else where during the 1990's (1992 and 1996), 2000's (2006) and 2010's (2012 and 2016). And this findings seem to have been largely ignored by Brazilian soil scientists. We hope the reviewer with agree with us that this is more important than having only up to date references.</w:t>
      </w:r>
    </w:p>
  </w:comment>
  <w:comment w:author="Alessandro Samuel Rosa" w:id="18" w:date="2019-10-20T18:26:55Z">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"To insert headers in Tables 3, 4, 5, 6 and 7"</w:t>
      </w:r>
    </w:p>
  </w:comment>
  <w:comment w:author="Alessandro Samuel Rosa" w:id="19" w:date="2019-10-20T18:26:59Z">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Alessandro Samuel Rosa" w:id="10" w:date="2019-10-20T19:07:23Z">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"To Insert graphical scale and north arrow in Figure 2;"</w:t>
      </w:r>
    </w:p>
  </w:comment>
  <w:comment w:author="Alessandro Samuel Rosa" w:id="11" w:date="2019-10-20T19:07:28Z">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Alessandro Samuel Rosa" w:id="14" w:date="2019-10-20T18:26:18Z">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"To insert headers in Tables 3, 4, 5, 6 and 7"</w:t>
      </w:r>
    </w:p>
  </w:comment>
  <w:comment w:author="Alessandro Samuel Rosa" w:id="15" w:date="2019-10-20T18:26:23Z">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Alessandro Samuel Rosa" w:id="16" w:date="2019-10-20T18:26:38Z">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"To insert headers in Tables 3, 4, 5, 6 and 7"</w:t>
      </w:r>
    </w:p>
  </w:comment>
  <w:comment w:author="Alessandro Samuel Rosa" w:id="17" w:date="2019-10-20T18:26:42Z">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Alessandro Samuel Rosa" w:id="12" w:date="2019-10-20T18:26:01Z">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"To insert headers in Tables 3, 4, 5, 6 and 7"</w:t>
      </w:r>
    </w:p>
  </w:comment>
  <w:comment w:author="Alessandro Samuel Rosa" w:id="13" w:date="2019-10-20T18:26:06Z">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Alessandro Samuel Rosa" w:id="8" w:date="2019-10-20T18:28:15Z">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"page 10, lines 22-26: in sentence "Thus, irrespective of the experimental conditions, manual runoff sampling methods prove to be inconsistent and inefficient when the coarse particles (sand &gt; 500 g kg-1) dominate the solid fraction." I suggest citing a reference to this statement;"</w:t>
      </w:r>
    </w:p>
  </w:comment>
  <w:comment w:author="Alessandro Samuel Rosa" w:id="9" w:date="2019-10-20T18:36:08Z">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reformulated the statement so that it is more clearly connected with the previous sentence -- where the appropriate references are cited.</w:t>
      </w:r>
    </w:p>
  </w:comment>
  <w:comment w:author="Alessandro Samuel Rosa" w:id="20" w:date="2019-10-20T18:27:10Z">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Reviewer: "To insert headers in Tables 3, 4, 5, 6 and 7"</w:t>
      </w:r>
    </w:p>
  </w:comment>
  <w:comment w:author="Alessandro Samuel Rosa" w:id="21" w:date="2019-10-20T18:27:14Z">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w:t>
      </w:r>
    </w:p>
  </w:comment>
  <w:comment w:author="Alessandro Samuel Rosa" w:id="3" w:date="2019-10-20T20:10:43Z">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Reorder references</w:t>
      </w:r>
    </w:p>
  </w:comment>
  <w:comment w:author="Alessandro Samuel Rosa" w:id="0" w:date="2019-10-20T20:09:19Z">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Reorder references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E5" w15:done="0"/>
  <w15:commentEx w15:paraId="000002E6" w15:paraIdParent="000002E5" w15:done="0"/>
  <w15:commentEx w15:paraId="000002E7" w15:done="0"/>
  <w15:commentEx w15:paraId="000002E8" w15:paraIdParent="000002E7" w15:done="0"/>
  <w15:commentEx w15:paraId="000002E9" w15:done="0"/>
  <w15:commentEx w15:paraId="000002EA" w15:paraIdParent="000002E9" w15:done="0"/>
  <w15:commentEx w15:paraId="000002EB" w15:done="0"/>
  <w15:commentEx w15:paraId="000002EC" w15:paraIdParent="000002EB" w15:done="0"/>
  <w15:commentEx w15:paraId="000002ED" w15:done="0"/>
  <w15:commentEx w15:paraId="000002EE" w15:paraIdParent="000002ED" w15:done="0"/>
  <w15:commentEx w15:paraId="000002EF" w15:done="0"/>
  <w15:commentEx w15:paraId="000002F0" w15:paraIdParent="000002EF" w15:done="0"/>
  <w15:commentEx w15:paraId="000002F1" w15:done="0"/>
  <w15:commentEx w15:paraId="000002F2" w15:paraIdParent="000002F1" w15:done="0"/>
  <w15:commentEx w15:paraId="000002F3" w15:done="0"/>
  <w15:commentEx w15:paraId="000002F4" w15:paraIdParent="000002F3" w15:done="0"/>
  <w15:commentEx w15:paraId="000002F5" w15:done="0"/>
  <w15:commentEx w15:paraId="000002F6" w15:paraIdParent="000002F5" w15:done="0"/>
  <w15:commentEx w15:paraId="000002F7" w15:done="0"/>
  <w15:commentEx w15:paraId="000002F8" w15:paraIdParent="000002F7" w15:done="0"/>
  <w15:commentEx w15:paraId="000002F9" w15:done="0"/>
  <w15:commentEx w15:paraId="000002FA"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23"/>
      <w:szCs w:val="23"/>
    </w:rPr>
  </w:style>
  <w:style w:type="paragraph" w:styleId="Heading2">
    <w:name w:val="heading 2"/>
    <w:basedOn w:val="Normal"/>
    <w:next w:val="Normal"/>
    <w:pPr/>
    <w:rPr>
      <w:b w:val="1"/>
      <w:sz w:val="20"/>
      <w:szCs w:val="20"/>
    </w:rPr>
  </w:style>
  <w:style w:type="paragraph" w:styleId="Heading3">
    <w:name w:val="heading 3"/>
    <w:basedOn w:val="Normal"/>
    <w:next w:val="Normal"/>
    <w:pPr/>
    <w:rPr>
      <w:b w:val="1"/>
      <w:sz w:val="16"/>
      <w:szCs w:val="16"/>
    </w:rPr>
  </w:style>
  <w:style w:type="paragraph" w:styleId="Heading4">
    <w:name w:val="heading 4"/>
    <w:basedOn w:val="Normal"/>
    <w:next w:val="Normal"/>
    <w:pPr/>
    <w:rPr>
      <w:b w:val="1"/>
      <w:sz w:val="12"/>
      <w:szCs w:val="12"/>
    </w:rPr>
  </w:style>
  <w:style w:type="paragraph" w:styleId="Heading5">
    <w:name w:val="heading 5"/>
    <w:basedOn w:val="Normal"/>
    <w:next w:val="Normal"/>
    <w:pPr/>
    <w:rPr>
      <w:b w:val="1"/>
      <w:sz w:val="11"/>
      <w:szCs w:val="11"/>
    </w:rPr>
  </w:style>
  <w:style w:type="paragraph" w:styleId="Heading6">
    <w:name w:val="heading 6"/>
    <w:basedOn w:val="Normal"/>
    <w:next w:val="Normal"/>
    <w:pPr/>
    <w:rPr>
      <w:b w:val="1"/>
      <w:sz w:val="8"/>
      <w:szCs w:val="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rPr>
      <w:b w:val="1"/>
      <w:sz w:val="23"/>
      <w:szCs w:val="23"/>
    </w:rPr>
  </w:style>
  <w:style w:type="paragraph" w:styleId="Heading2">
    <w:name w:val="heading 2"/>
    <w:basedOn w:val="Normal"/>
    <w:next w:val="Normal"/>
    <w:pPr/>
    <w:rPr>
      <w:b w:val="1"/>
      <w:sz w:val="20"/>
      <w:szCs w:val="20"/>
    </w:rPr>
  </w:style>
  <w:style w:type="paragraph" w:styleId="Heading3">
    <w:name w:val="heading 3"/>
    <w:basedOn w:val="Normal"/>
    <w:next w:val="Normal"/>
    <w:pPr/>
    <w:rPr>
      <w:b w:val="1"/>
      <w:sz w:val="16"/>
      <w:szCs w:val="16"/>
    </w:rPr>
  </w:style>
  <w:style w:type="paragraph" w:styleId="Heading4">
    <w:name w:val="heading 4"/>
    <w:basedOn w:val="Normal"/>
    <w:next w:val="Normal"/>
    <w:pPr/>
    <w:rPr>
      <w:b w:val="1"/>
      <w:sz w:val="12"/>
      <w:szCs w:val="12"/>
    </w:rPr>
  </w:style>
  <w:style w:type="paragraph" w:styleId="Heading5">
    <w:name w:val="heading 5"/>
    <w:basedOn w:val="Normal"/>
    <w:next w:val="Normal"/>
    <w:pPr/>
    <w:rPr>
      <w:b w:val="1"/>
      <w:sz w:val="11"/>
      <w:szCs w:val="11"/>
    </w:rPr>
  </w:style>
  <w:style w:type="paragraph" w:styleId="Heading6">
    <w:name w:val="heading 6"/>
    <w:basedOn w:val="Normal"/>
    <w:next w:val="Normal"/>
    <w:pPr/>
    <w:rPr>
      <w:b w:val="1"/>
      <w:sz w:val="8"/>
      <w:szCs w:val="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84F21"/>
    <w:rPr>
      <w:rFonts w:eastAsiaTheme="minorEastAsia"/>
      <w:sz w:val="24"/>
      <w:szCs w:val="24"/>
    </w:rPr>
  </w:style>
  <w:style w:type="paragraph" w:styleId="Heading1">
    <w:name w:val="heading 1"/>
    <w:basedOn w:val="Normal"/>
    <w:link w:val="Heading1Char"/>
    <w:uiPriority w:val="9"/>
    <w:qFormat w:val="1"/>
    <w:rsid w:val="00784F21"/>
    <w:pPr>
      <w:spacing w:after="100" w:afterAutospacing="1" w:before="100" w:beforeAutospacing="1"/>
      <w:outlineLvl w:val="0"/>
    </w:pPr>
    <w:rPr>
      <w:b w:val="1"/>
      <w:bCs w:val="1"/>
      <w:kern w:val="36"/>
      <w:sz w:val="23"/>
      <w:szCs w:val="23"/>
    </w:rPr>
  </w:style>
  <w:style w:type="paragraph" w:styleId="Heading2">
    <w:name w:val="heading 2"/>
    <w:basedOn w:val="Normal"/>
    <w:link w:val="Heading2Char"/>
    <w:uiPriority w:val="9"/>
    <w:qFormat w:val="1"/>
    <w:rsid w:val="00784F21"/>
    <w:pPr>
      <w:spacing w:after="100" w:afterAutospacing="1" w:before="100" w:beforeAutospacing="1"/>
      <w:outlineLvl w:val="1"/>
    </w:pPr>
    <w:rPr>
      <w:b w:val="1"/>
      <w:bCs w:val="1"/>
      <w:sz w:val="20"/>
      <w:szCs w:val="20"/>
    </w:rPr>
  </w:style>
  <w:style w:type="paragraph" w:styleId="Heading3">
    <w:name w:val="heading 3"/>
    <w:basedOn w:val="Normal"/>
    <w:link w:val="Heading3Char"/>
    <w:uiPriority w:val="9"/>
    <w:qFormat w:val="1"/>
    <w:rsid w:val="00784F21"/>
    <w:pPr>
      <w:spacing w:after="100" w:afterAutospacing="1" w:before="100" w:beforeAutospacing="1"/>
      <w:outlineLvl w:val="2"/>
    </w:pPr>
    <w:rPr>
      <w:b w:val="1"/>
      <w:bCs w:val="1"/>
      <w:sz w:val="16"/>
      <w:szCs w:val="16"/>
    </w:rPr>
  </w:style>
  <w:style w:type="paragraph" w:styleId="Heading4">
    <w:name w:val="heading 4"/>
    <w:basedOn w:val="Normal"/>
    <w:link w:val="Heading4Char"/>
    <w:uiPriority w:val="9"/>
    <w:qFormat w:val="1"/>
    <w:rsid w:val="00784F21"/>
    <w:pPr>
      <w:spacing w:after="100" w:afterAutospacing="1" w:before="100" w:beforeAutospacing="1"/>
      <w:outlineLvl w:val="3"/>
    </w:pPr>
    <w:rPr>
      <w:b w:val="1"/>
      <w:bCs w:val="1"/>
      <w:sz w:val="12"/>
      <w:szCs w:val="12"/>
    </w:rPr>
  </w:style>
  <w:style w:type="paragraph" w:styleId="Heading5">
    <w:name w:val="heading 5"/>
    <w:basedOn w:val="Normal"/>
    <w:link w:val="Heading5Char"/>
    <w:uiPriority w:val="9"/>
    <w:qFormat w:val="1"/>
    <w:rsid w:val="00784F21"/>
    <w:pPr>
      <w:spacing w:after="100" w:afterAutospacing="1" w:before="100" w:beforeAutospacing="1"/>
      <w:outlineLvl w:val="4"/>
    </w:pPr>
    <w:rPr>
      <w:b w:val="1"/>
      <w:bCs w:val="1"/>
      <w:sz w:val="11"/>
      <w:szCs w:val="11"/>
    </w:rPr>
  </w:style>
  <w:style w:type="paragraph" w:styleId="Heading6">
    <w:name w:val="heading 6"/>
    <w:basedOn w:val="Normal"/>
    <w:link w:val="Heading6Char"/>
    <w:uiPriority w:val="9"/>
    <w:qFormat w:val="1"/>
    <w:rsid w:val="00784F21"/>
    <w:pPr>
      <w:spacing w:after="100" w:afterAutospacing="1" w:before="100" w:beforeAutospacing="1"/>
      <w:outlineLvl w:val="5"/>
    </w:pPr>
    <w:rPr>
      <w:b w:val="1"/>
      <w:bCs w:val="1"/>
      <w:sz w:val="8"/>
      <w:szCs w:val="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TMLCode">
    <w:name w:val="HTML Code"/>
    <w:basedOn w:val="DefaultParagraphFont"/>
    <w:uiPriority w:val="99"/>
    <w:semiHidden w:val="1"/>
    <w:unhideWhenUsed w:val="1"/>
    <w:rsid w:val="00784F21"/>
    <w:rPr>
      <w:rFonts w:ascii="Courier New" w:cs="Courier New" w:hAnsi="Courier New" w:eastAsiaTheme="minorEastAsia"/>
      <w:sz w:val="20"/>
      <w:szCs w:val="20"/>
    </w:rPr>
  </w:style>
  <w:style w:type="character" w:styleId="Heading1Char" w:customStyle="1">
    <w:name w:val="Heading 1 Char"/>
    <w:basedOn w:val="DefaultParagraphFont"/>
    <w:link w:val="Heading1"/>
    <w:uiPriority w:val="9"/>
    <w:rsid w:val="00784F21"/>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semiHidden w:val="1"/>
    <w:rsid w:val="00784F21"/>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semiHidden w:val="1"/>
    <w:rsid w:val="00784F21"/>
    <w:rPr>
      <w:rFonts w:asciiTheme="majorHAnsi" w:cstheme="majorBidi" w:eastAsiaTheme="majorEastAsia" w:hAnsiTheme="majorHAnsi"/>
      <w:b w:val="1"/>
      <w:bCs w:val="1"/>
      <w:color w:val="4f81bd" w:themeColor="accent1"/>
      <w:sz w:val="24"/>
      <w:szCs w:val="24"/>
    </w:rPr>
  </w:style>
  <w:style w:type="character" w:styleId="Heading4Char" w:customStyle="1">
    <w:name w:val="Heading 4 Char"/>
    <w:basedOn w:val="DefaultParagraphFont"/>
    <w:link w:val="Heading4"/>
    <w:uiPriority w:val="9"/>
    <w:semiHidden w:val="1"/>
    <w:rsid w:val="00784F21"/>
    <w:rPr>
      <w:rFonts w:asciiTheme="majorHAnsi" w:cstheme="majorBidi" w:eastAsiaTheme="majorEastAsia" w:hAnsiTheme="majorHAnsi"/>
      <w:b w:val="1"/>
      <w:bCs w:val="1"/>
      <w:i w:val="1"/>
      <w:iCs w:val="1"/>
      <w:color w:val="4f81bd" w:themeColor="accent1"/>
      <w:sz w:val="24"/>
      <w:szCs w:val="24"/>
    </w:rPr>
  </w:style>
  <w:style w:type="character" w:styleId="Heading5Char" w:customStyle="1">
    <w:name w:val="Heading 5 Char"/>
    <w:basedOn w:val="DefaultParagraphFont"/>
    <w:link w:val="Heading5"/>
    <w:uiPriority w:val="9"/>
    <w:semiHidden w:val="1"/>
    <w:rsid w:val="00784F21"/>
    <w:rPr>
      <w:rFonts w:asciiTheme="majorHAnsi" w:cstheme="majorBidi" w:eastAsiaTheme="majorEastAsia" w:hAnsiTheme="majorHAnsi"/>
      <w:color w:val="243f60" w:themeColor="accent1" w:themeShade="00007F"/>
      <w:sz w:val="24"/>
      <w:szCs w:val="24"/>
    </w:rPr>
  </w:style>
  <w:style w:type="character" w:styleId="Heading6Char" w:customStyle="1">
    <w:name w:val="Heading 6 Char"/>
    <w:basedOn w:val="DefaultParagraphFont"/>
    <w:link w:val="Heading6"/>
    <w:uiPriority w:val="9"/>
    <w:semiHidden w:val="1"/>
    <w:rsid w:val="00784F21"/>
    <w:rPr>
      <w:rFonts w:asciiTheme="majorHAnsi" w:cstheme="majorBidi" w:eastAsiaTheme="majorEastAsia" w:hAnsiTheme="majorHAnsi"/>
      <w:i w:val="1"/>
      <w:iCs w:val="1"/>
      <w:color w:val="243f60" w:themeColor="accent1" w:themeShade="00007F"/>
      <w:sz w:val="24"/>
      <w:szCs w:val="24"/>
    </w:rPr>
  </w:style>
  <w:style w:type="paragraph" w:styleId="tabbed-pane" w:customStyle="1">
    <w:name w:val="tabbed-pane"/>
    <w:basedOn w:val="Normal"/>
    <w:rsid w:val="00784F21"/>
    <w:pPr>
      <w:spacing w:after="100" w:afterAutospacing="1" w:before="100" w:beforeAutospacing="1"/>
    </w:pPr>
  </w:style>
  <w:style w:type="paragraph" w:styleId="html-widget" w:customStyle="1">
    <w:name w:val="html-widget"/>
    <w:basedOn w:val="Normal"/>
    <w:rsid w:val="00784F21"/>
    <w:pPr>
      <w:spacing w:after="134" w:before="100" w:beforeAutospacing="1"/>
    </w:pPr>
  </w:style>
  <w:style w:type="paragraph" w:styleId="main-container" w:customStyle="1">
    <w:name w:val="main-container"/>
    <w:basedOn w:val="Normal"/>
    <w:rsid w:val="00784F21"/>
    <w:pPr>
      <w:spacing w:after="100" w:afterAutospacing="1" w:before="100" w:beforeAutospacing="1"/>
    </w:pPr>
  </w:style>
  <w:style w:type="paragraph" w:styleId="NormalWeb">
    <w:name w:val="Normal (Web)"/>
    <w:basedOn w:val="Normal"/>
    <w:uiPriority w:val="99"/>
    <w:unhideWhenUsed w:val="1"/>
    <w:rsid w:val="00784F21"/>
    <w:pPr>
      <w:spacing w:after="100" w:afterAutospacing="1" w:before="100" w:beforeAutospacing="1"/>
    </w:pPr>
  </w:style>
  <w:style w:type="character" w:styleId="Strong">
    <w:name w:val="Strong"/>
    <w:basedOn w:val="DefaultParagraphFont"/>
    <w:uiPriority w:val="22"/>
    <w:qFormat w:val="1"/>
    <w:rsid w:val="00784F21"/>
    <w:rPr>
      <w:b w:val="1"/>
      <w:bCs w:val="1"/>
    </w:rPr>
  </w:style>
  <w:style w:type="character" w:styleId="Hyperlink">
    <w:name w:val="Hyperlink"/>
    <w:basedOn w:val="DefaultParagraphFont"/>
    <w:uiPriority w:val="99"/>
    <w:semiHidden w:val="1"/>
    <w:unhideWhenUsed w:val="1"/>
    <w:rsid w:val="00784F21"/>
    <w:rPr>
      <w:color w:val="0000ff"/>
      <w:u w:val="single"/>
    </w:rPr>
  </w:style>
  <w:style w:type="character" w:styleId="FollowedHyperlink">
    <w:name w:val="FollowedHyperlink"/>
    <w:basedOn w:val="DefaultParagraphFont"/>
    <w:uiPriority w:val="99"/>
    <w:semiHidden w:val="1"/>
    <w:unhideWhenUsed w:val="1"/>
    <w:rsid w:val="00784F21"/>
    <w:rPr>
      <w:color w:val="800080"/>
      <w:u w:val="single"/>
    </w:rPr>
  </w:style>
  <w:style w:type="character" w:styleId="citation" w:customStyle="1">
    <w:name w:val="citation"/>
    <w:basedOn w:val="DefaultParagraphFont"/>
    <w:rsid w:val="00784F21"/>
  </w:style>
  <w:style w:type="paragraph" w:styleId="Caption1" w:customStyle="1">
    <w:name w:val="Caption1"/>
    <w:basedOn w:val="Normal"/>
    <w:rsid w:val="00784F21"/>
    <w:pPr>
      <w:spacing w:after="100" w:afterAutospacing="1" w:before="100" w:beforeAutospacing="1"/>
    </w:pPr>
  </w:style>
  <w:style w:type="character" w:styleId="Emphasis">
    <w:name w:val="Emphasis"/>
    <w:basedOn w:val="DefaultParagraphFont"/>
    <w:uiPriority w:val="20"/>
    <w:qFormat w:val="1"/>
    <w:rsid w:val="00784F21"/>
    <w:rPr>
      <w:i w:val="1"/>
      <w:iCs w:val="1"/>
    </w:rPr>
  </w:style>
  <w:style w:type="character" w:styleId="math" w:customStyle="1">
    <w:name w:val="math"/>
    <w:basedOn w:val="DefaultParagraphFont"/>
    <w:rsid w:val="00784F21"/>
  </w:style>
  <w:style w:type="paragraph" w:styleId="BalloonText">
    <w:name w:val="Balloon Text"/>
    <w:basedOn w:val="Normal"/>
    <w:link w:val="BalloonTextChar"/>
    <w:uiPriority w:val="99"/>
    <w:semiHidden w:val="1"/>
    <w:unhideWhenUsed w:val="1"/>
    <w:rsid w:val="00EF760F"/>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F760F"/>
    <w:rPr>
      <w:rFonts w:ascii="Tahoma" w:cs="Tahoma" w:hAnsi="Tahoma" w:eastAsiaTheme="minorEastAsia"/>
      <w:sz w:val="16"/>
      <w:szCs w:val="16"/>
    </w:rPr>
  </w:style>
  <w:style w:type="character" w:styleId="PlaceholderText">
    <w:name w:val="Placeholder Text"/>
    <w:basedOn w:val="DefaultParagraphFont"/>
    <w:uiPriority w:val="99"/>
    <w:semiHidden w:val="1"/>
    <w:rsid w:val="00EF760F"/>
    <w:rPr>
      <w:color w:val="808080"/>
    </w:rPr>
  </w:style>
  <w:style w:type="character" w:styleId="CommentReference">
    <w:name w:val="annotation reference"/>
    <w:basedOn w:val="DefaultParagraphFont"/>
    <w:uiPriority w:val="99"/>
    <w:semiHidden w:val="1"/>
    <w:unhideWhenUsed w:val="1"/>
    <w:rsid w:val="00EF760F"/>
    <w:rPr>
      <w:sz w:val="16"/>
      <w:szCs w:val="16"/>
    </w:rPr>
  </w:style>
  <w:style w:type="paragraph" w:styleId="CommentText">
    <w:name w:val="annotation text"/>
    <w:basedOn w:val="Normal"/>
    <w:link w:val="CommentTextChar"/>
    <w:uiPriority w:val="99"/>
    <w:semiHidden w:val="1"/>
    <w:unhideWhenUsed w:val="1"/>
    <w:rsid w:val="00EF760F"/>
    <w:rPr>
      <w:sz w:val="20"/>
      <w:szCs w:val="20"/>
    </w:rPr>
  </w:style>
  <w:style w:type="character" w:styleId="CommentTextChar" w:customStyle="1">
    <w:name w:val="Comment Text Char"/>
    <w:basedOn w:val="DefaultParagraphFont"/>
    <w:link w:val="CommentText"/>
    <w:uiPriority w:val="99"/>
    <w:semiHidden w:val="1"/>
    <w:rsid w:val="00EF760F"/>
    <w:rPr>
      <w:rFonts w:eastAsiaTheme="minorEastAsia"/>
    </w:rPr>
  </w:style>
  <w:style w:type="paragraph" w:styleId="CommentSubject">
    <w:name w:val="annotation subject"/>
    <w:basedOn w:val="CommentText"/>
    <w:next w:val="CommentText"/>
    <w:link w:val="CommentSubjectChar"/>
    <w:uiPriority w:val="99"/>
    <w:semiHidden w:val="1"/>
    <w:unhideWhenUsed w:val="1"/>
    <w:rsid w:val="00EF760F"/>
    <w:rPr>
      <w:b w:val="1"/>
      <w:bCs w:val="1"/>
    </w:rPr>
  </w:style>
  <w:style w:type="character" w:styleId="CommentSubjectChar" w:customStyle="1">
    <w:name w:val="Comment Subject Char"/>
    <w:basedOn w:val="CommentTextChar"/>
    <w:link w:val="CommentSubject"/>
    <w:uiPriority w:val="99"/>
    <w:semiHidden w:val="1"/>
    <w:rsid w:val="00EF760F"/>
    <w:rPr>
      <w:b w:val="1"/>
      <w:bCs w:val="1"/>
    </w:rPr>
  </w:style>
  <w:style w:type="table" w:styleId="TableGrid">
    <w:name w:val="Table Grid"/>
    <w:basedOn w:val="TableNormal"/>
    <w:uiPriority w:val="59"/>
    <w:rsid w:val="00792148"/>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LineNumber">
    <w:name w:val="line number"/>
    <w:basedOn w:val="DefaultParagraphFont"/>
    <w:uiPriority w:val="99"/>
    <w:semiHidden w:val="1"/>
    <w:unhideWhenUsed w:val="1"/>
    <w:rsid w:val="005A44CD"/>
  </w:style>
  <w:style w:type="paragraph" w:styleId="Header">
    <w:name w:val="header"/>
    <w:basedOn w:val="Normal"/>
    <w:link w:val="HeaderChar"/>
    <w:uiPriority w:val="99"/>
    <w:semiHidden w:val="1"/>
    <w:unhideWhenUsed w:val="1"/>
    <w:rsid w:val="009B4AF4"/>
    <w:pPr>
      <w:tabs>
        <w:tab w:val="center" w:pos="4513"/>
        <w:tab w:val="right" w:pos="9026"/>
      </w:tabs>
    </w:pPr>
  </w:style>
  <w:style w:type="character" w:styleId="HeaderChar" w:customStyle="1">
    <w:name w:val="Header Char"/>
    <w:basedOn w:val="DefaultParagraphFont"/>
    <w:link w:val="Header"/>
    <w:uiPriority w:val="99"/>
    <w:semiHidden w:val="1"/>
    <w:rsid w:val="009B4AF4"/>
    <w:rPr>
      <w:rFonts w:eastAsiaTheme="minorEastAsia"/>
      <w:sz w:val="24"/>
      <w:szCs w:val="24"/>
    </w:rPr>
  </w:style>
  <w:style w:type="paragraph" w:styleId="Footer">
    <w:name w:val="footer"/>
    <w:basedOn w:val="Normal"/>
    <w:link w:val="FooterChar"/>
    <w:uiPriority w:val="99"/>
    <w:unhideWhenUsed w:val="1"/>
    <w:rsid w:val="009B4AF4"/>
    <w:pPr>
      <w:tabs>
        <w:tab w:val="center" w:pos="4513"/>
        <w:tab w:val="right" w:pos="9026"/>
      </w:tabs>
    </w:pPr>
  </w:style>
  <w:style w:type="character" w:styleId="FooterChar" w:customStyle="1">
    <w:name w:val="Footer Char"/>
    <w:basedOn w:val="DefaultParagraphFont"/>
    <w:link w:val="Footer"/>
    <w:uiPriority w:val="99"/>
    <w:rsid w:val="009B4AF4"/>
    <w:rPr>
      <w:rFonts w:eastAsiaTheme="minorEastAsia"/>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016/j.geomorph.2015.03.008" TargetMode="External"/><Relationship Id="rId22" Type="http://schemas.openxmlformats.org/officeDocument/2006/relationships/hyperlink" Target="https://doi.org/10.1016/j.catena.2016.06.013" TargetMode="External"/><Relationship Id="rId21" Type="http://schemas.openxmlformats.org/officeDocument/2006/relationships/hyperlink" Target="https://doi.org/10.3133/ofr01386" TargetMode="External"/><Relationship Id="rId24" Type="http://schemas.openxmlformats.org/officeDocument/2006/relationships/hyperlink" Target="https://doi.org/10.1590/S0100-06832013000600025" TargetMode="External"/><Relationship Id="rId23" Type="http://schemas.openxmlformats.org/officeDocument/2006/relationships/hyperlink" Target="https://doi.org/10.1002/esp.3290170809"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alessandrorosa@utfpr.edu.br" TargetMode="External"/><Relationship Id="rId26" Type="http://schemas.openxmlformats.org/officeDocument/2006/relationships/hyperlink" Target="https://doi.org/10.1038/s41598-017-04282-8" TargetMode="External"/><Relationship Id="rId25" Type="http://schemas.openxmlformats.org/officeDocument/2006/relationships/hyperlink" Target="https://doi.org/10.2136/sssaj1999.6361829x" TargetMode="External"/><Relationship Id="rId28" Type="http://schemas.openxmlformats.org/officeDocument/2006/relationships/hyperlink" Target="https://doi.org/10.1590/s0100-204x2005001200010" TargetMode="External"/><Relationship Id="rId27" Type="http://schemas.openxmlformats.org/officeDocument/2006/relationships/hyperlink" Target="https://doi.org/10.1002/esp.4250"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i.org/10.1111/j.0435-3676.1997.00009.x" TargetMode="Externa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www.researchgate.net/profile/Milton_Veiga/publication/260991331" TargetMode="External"/><Relationship Id="rId30" Type="http://schemas.openxmlformats.org/officeDocument/2006/relationships/hyperlink" Target="https://doi.org/10.1016/j.catena.2011.02.003" TargetMode="External"/><Relationship Id="rId11" Type="http://schemas.openxmlformats.org/officeDocument/2006/relationships/hyperlink" Target="https://doi.org/10.1016/j.catena.2017.01.003" TargetMode="External"/><Relationship Id="rId33" Type="http://schemas.openxmlformats.org/officeDocument/2006/relationships/hyperlink" Target="http://www.jswconline.org/content/51/3/231.abstract" TargetMode="External"/><Relationship Id="rId10" Type="http://schemas.openxmlformats.org/officeDocument/2006/relationships/hyperlink" Target="https://doi.org/10.1590/S0100-06832002000300028" TargetMode="External"/><Relationship Id="rId32" Type="http://schemas.openxmlformats.org/officeDocument/2006/relationships/hyperlink" Target="https://doi.org/10.1590/S0100-06832009000500036" TargetMode="External"/><Relationship Id="rId13" Type="http://schemas.openxmlformats.org/officeDocument/2006/relationships/hyperlink" Target="https://doi.org/10.3133/ofr95293" TargetMode="External"/><Relationship Id="rId35" Type="http://schemas.openxmlformats.org/officeDocument/2006/relationships/image" Target="media/image2.png"/><Relationship Id="rId12" Type="http://schemas.openxmlformats.org/officeDocument/2006/relationships/hyperlink" Target="https://doi.org/10.1016/j.earscirev.2006.05.005" TargetMode="External"/><Relationship Id="rId34" Type="http://schemas.openxmlformats.org/officeDocument/2006/relationships/image" Target="media/image3.png"/><Relationship Id="rId15" Type="http://schemas.openxmlformats.org/officeDocument/2006/relationships/hyperlink" Target="http://www.jswconline.org/content/61/4/223.abstract" TargetMode="External"/><Relationship Id="rId37" Type="http://schemas.openxmlformats.org/officeDocument/2006/relationships/image" Target="media/image1.png"/><Relationship Id="rId14" Type="http://schemas.openxmlformats.org/officeDocument/2006/relationships/hyperlink" Target="https://doi.org/10.1590/s1415-43662012000600007" TargetMode="External"/><Relationship Id="rId36" Type="http://schemas.openxmlformats.org/officeDocument/2006/relationships/image" Target="media/image4.png"/><Relationship Id="rId17" Type="http://schemas.openxmlformats.org/officeDocument/2006/relationships/hyperlink" Target="https://doi.org/10.11606/rdg.v32i0.116671" TargetMode="External"/><Relationship Id="rId16" Type="http://schemas.openxmlformats.org/officeDocument/2006/relationships/hyperlink" Target="https://doi.org/10.2136/sssaj1984.03615995004800020029x" TargetMode="External"/><Relationship Id="rId38" Type="http://schemas.openxmlformats.org/officeDocument/2006/relationships/footer" Target="footer1.xml"/><Relationship Id="rId19" Type="http://schemas.openxmlformats.org/officeDocument/2006/relationships/hyperlink" Target="https://doi.org/10.1590/S0100-06832001000200024" TargetMode="External"/><Relationship Id="rId18" Type="http://schemas.openxmlformats.org/officeDocument/2006/relationships/hyperlink" Target="https://doi.org/10.1590/s0100-204x201600090000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5FdZnkfCjHE2C6PJsRCOLHv/uA==">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2019-04-23T01:50:00Z</dcterms:created>
  <dc:creator>Alessandro Samuel-Rosa</dc:creator>
</cp:coreProperties>
</file>